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81F430" w14:textId="77777777" w:rsidR="00FD3670" w:rsidRDefault="00FD3670"/>
    <w:p w14:paraId="2F81B2E0" w14:textId="77777777" w:rsidR="00FD3670" w:rsidRDefault="00FD3670"/>
    <w:p w14:paraId="1DB80242" w14:textId="77777777" w:rsidR="00FD3670" w:rsidRDefault="00FD3670"/>
    <w:p w14:paraId="373B715F" w14:textId="77777777" w:rsidR="0039447D" w:rsidRDefault="0039447D"/>
    <w:p w14:paraId="7E7929B7" w14:textId="77777777" w:rsidR="0039447D" w:rsidRDefault="0039447D"/>
    <w:p w14:paraId="09425A61" w14:textId="77777777" w:rsidR="0039447D" w:rsidRDefault="0039447D"/>
    <w:p w14:paraId="5191E952" w14:textId="77777777" w:rsidR="00FD3670" w:rsidRDefault="00FD3670"/>
    <w:p w14:paraId="65B0BD76" w14:textId="77777777" w:rsidR="00FD3670" w:rsidRDefault="00FD3670"/>
    <w:p w14:paraId="48614D6E" w14:textId="0159A825" w:rsidR="00FD3670" w:rsidRPr="0039447D" w:rsidRDefault="00BC7E2F" w:rsidP="0039447D">
      <w:pPr>
        <w:jc w:val="right"/>
        <w:rPr>
          <w:b/>
          <w:sz w:val="44"/>
        </w:rPr>
      </w:pPr>
      <w:bookmarkStart w:id="0" w:name="_Toc379808519"/>
      <w:r w:rsidRPr="0039447D">
        <w:rPr>
          <w:b/>
          <w:color w:val="365F91" w:themeColor="accent1" w:themeShade="BF"/>
          <w:sz w:val="56"/>
        </w:rPr>
        <w:t>Manual de usuario</w:t>
      </w:r>
      <w:r w:rsidR="00FD3670" w:rsidRPr="0039447D">
        <w:rPr>
          <w:b/>
          <w:sz w:val="56"/>
        </w:rPr>
        <w:t xml:space="preserve"> </w:t>
      </w:r>
      <w:r w:rsidR="00FD3670" w:rsidRPr="0039447D">
        <w:rPr>
          <w:b/>
          <w:color w:val="365F91" w:themeColor="accent1" w:themeShade="BF"/>
          <w:sz w:val="56"/>
        </w:rPr>
        <w:t>“</w:t>
      </w:r>
      <w:r w:rsidR="00396EDB">
        <w:rPr>
          <w:b/>
          <w:color w:val="00B050"/>
          <w:sz w:val="56"/>
        </w:rPr>
        <w:t>Recicla tu entrada</w:t>
      </w:r>
      <w:r w:rsidR="00FD3670" w:rsidRPr="0039447D">
        <w:rPr>
          <w:b/>
          <w:color w:val="365F91" w:themeColor="accent1" w:themeShade="BF"/>
          <w:sz w:val="56"/>
        </w:rPr>
        <w:t>”</w:t>
      </w:r>
      <w:bookmarkEnd w:id="0"/>
    </w:p>
    <w:p w14:paraId="57E44E93" w14:textId="7B6B7341" w:rsidR="00FD3670" w:rsidRPr="00C53CAB" w:rsidRDefault="00396EDB" w:rsidP="00FD3670">
      <w:pPr>
        <w:pStyle w:val="Cuerpodetexto"/>
        <w:jc w:val="right"/>
        <w:rPr>
          <w:b/>
          <w:noProof/>
          <w:spacing w:val="62"/>
          <w:sz w:val="20"/>
          <w:lang w:val="es-MX"/>
        </w:rPr>
      </w:pPr>
      <w:r>
        <w:rPr>
          <w:b/>
          <w:noProof/>
          <w:spacing w:val="62"/>
          <w:sz w:val="20"/>
          <w:lang w:val="es-MX"/>
        </w:rPr>
        <w:t>Fortín</w:t>
      </w:r>
      <w:r w:rsidR="00FD3670">
        <w:rPr>
          <w:b/>
          <w:noProof/>
          <w:spacing w:val="62"/>
          <w:sz w:val="20"/>
          <w:lang w:val="es-MX"/>
        </w:rPr>
        <w:t>,</w:t>
      </w:r>
      <w:r w:rsidR="0039447D">
        <w:rPr>
          <w:b/>
          <w:noProof/>
          <w:spacing w:val="62"/>
          <w:sz w:val="20"/>
          <w:lang w:val="es-MX"/>
        </w:rPr>
        <w:t>Ver.a</w:t>
      </w:r>
      <w:r w:rsidR="00575FFC">
        <w:rPr>
          <w:b/>
          <w:noProof/>
          <w:spacing w:val="62"/>
          <w:sz w:val="20"/>
          <w:lang w:val="es-MX"/>
        </w:rPr>
        <w:t xml:space="preserve"> 1</w:t>
      </w:r>
      <w:r>
        <w:rPr>
          <w:b/>
          <w:noProof/>
          <w:spacing w:val="62"/>
          <w:sz w:val="20"/>
          <w:lang w:val="es-MX"/>
        </w:rPr>
        <w:t>3</w:t>
      </w:r>
      <w:r w:rsidR="00FD3670" w:rsidRPr="00C53CAB">
        <w:rPr>
          <w:b/>
          <w:noProof/>
          <w:spacing w:val="62"/>
          <w:sz w:val="20"/>
          <w:lang w:val="es-MX"/>
        </w:rPr>
        <w:t xml:space="preserve"> </w:t>
      </w:r>
      <w:r w:rsidR="00A165C3">
        <w:rPr>
          <w:b/>
          <w:noProof/>
          <w:spacing w:val="62"/>
          <w:sz w:val="20"/>
          <w:lang w:val="es-MX"/>
        </w:rPr>
        <w:t xml:space="preserve">de </w:t>
      </w:r>
      <w:r w:rsidR="000441F1">
        <w:rPr>
          <w:b/>
          <w:noProof/>
          <w:spacing w:val="62"/>
          <w:sz w:val="20"/>
          <w:lang w:val="es-MX"/>
        </w:rPr>
        <w:t>Agosto</w:t>
      </w:r>
      <w:r w:rsidR="0039447D">
        <w:rPr>
          <w:b/>
          <w:noProof/>
          <w:spacing w:val="62"/>
          <w:sz w:val="20"/>
          <w:lang w:val="es-MX"/>
        </w:rPr>
        <w:t xml:space="preserve"> de</w:t>
      </w:r>
      <w:r w:rsidR="00575FFC">
        <w:rPr>
          <w:b/>
          <w:noProof/>
          <w:spacing w:val="62"/>
          <w:sz w:val="20"/>
          <w:lang w:val="es-MX"/>
        </w:rPr>
        <w:t xml:space="preserve"> </w:t>
      </w:r>
      <w:r>
        <w:rPr>
          <w:b/>
          <w:noProof/>
          <w:spacing w:val="62"/>
          <w:sz w:val="20"/>
          <w:lang w:val="es-MX"/>
        </w:rPr>
        <w:t>2015</w:t>
      </w:r>
    </w:p>
    <w:p w14:paraId="6CA74088" w14:textId="77777777" w:rsidR="00FD3670" w:rsidRDefault="00FD3670"/>
    <w:p w14:paraId="67638728" w14:textId="77777777" w:rsidR="00FD3670" w:rsidRDefault="00FD3670"/>
    <w:p w14:paraId="7044FD25" w14:textId="77777777" w:rsidR="00FD3670" w:rsidRDefault="00FD3670"/>
    <w:p w14:paraId="21B058B3" w14:textId="77777777" w:rsidR="00FD3670" w:rsidRDefault="00FD3670"/>
    <w:p w14:paraId="05478001" w14:textId="77777777" w:rsidR="00FD3670" w:rsidRDefault="00FD3670"/>
    <w:p w14:paraId="230669F3" w14:textId="77777777" w:rsidR="00FD3670" w:rsidRDefault="00FD3670"/>
    <w:p w14:paraId="481B62F9" w14:textId="77777777" w:rsidR="00FD3670" w:rsidRDefault="00FD3670"/>
    <w:p w14:paraId="5DB0C02C" w14:textId="77777777" w:rsidR="00EB1F6D" w:rsidRDefault="00FD3670">
      <w:pPr>
        <w:sectPr w:rsidR="00EB1F6D" w:rsidSect="00A165C3">
          <w:headerReference w:type="default" r:id="rId9"/>
          <w:footerReference w:type="default" r:id="rId10"/>
          <w:pgSz w:w="12240" w:h="15840" w:code="1"/>
          <w:pgMar w:top="1417" w:right="1701" w:bottom="1417" w:left="1701" w:header="708" w:footer="708" w:gutter="0"/>
          <w:cols w:space="708"/>
          <w:docGrid w:linePitch="360"/>
        </w:sectPr>
      </w:pPr>
      <w:r>
        <w:br w:type="page"/>
      </w:r>
    </w:p>
    <w:p w14:paraId="60C95064" w14:textId="77777777" w:rsidR="00A66677" w:rsidRPr="00A66677" w:rsidRDefault="00A66677">
      <w:pPr>
        <w:rPr>
          <w:b/>
        </w:rPr>
      </w:pPr>
      <w:bookmarkStart w:id="1" w:name="_Toc379808520"/>
      <w:r w:rsidRPr="00A66677">
        <w:rPr>
          <w:b/>
          <w:sz w:val="32"/>
        </w:rPr>
        <w:lastRenderedPageBreak/>
        <w:t>Índice de Contenido</w:t>
      </w:r>
    </w:p>
    <w:p w14:paraId="033E6AF3" w14:textId="77777777" w:rsidR="005B4DE2" w:rsidRDefault="00A66677">
      <w:pPr>
        <w:pStyle w:val="TDC1"/>
        <w:tabs>
          <w:tab w:val="left" w:pos="440"/>
          <w:tab w:val="right" w:leader="dot" w:pos="8828"/>
        </w:tabs>
        <w:rPr>
          <w:rFonts w:asciiTheme="minorHAnsi" w:eastAsiaTheme="minorEastAsia" w:hAnsiTheme="minorHAnsi"/>
          <w:b w:val="0"/>
          <w:bCs w:val="0"/>
          <w:caps w:val="0"/>
          <w:noProof/>
          <w:sz w:val="22"/>
          <w:szCs w:val="22"/>
          <w:lang w:eastAsia="es-MX"/>
        </w:rPr>
      </w:pPr>
      <w:r>
        <w:fldChar w:fldCharType="begin"/>
      </w:r>
      <w:r>
        <w:instrText xml:space="preserve"> TOC \o \h \z \u </w:instrText>
      </w:r>
      <w:r>
        <w:fldChar w:fldCharType="separate"/>
      </w:r>
      <w:hyperlink w:anchor="_Toc427229208" w:history="1">
        <w:r w:rsidR="005B4DE2" w:rsidRPr="00275C25">
          <w:rPr>
            <w:rStyle w:val="Hipervnculo"/>
            <w:noProof/>
          </w:rPr>
          <w:t>1</w:t>
        </w:r>
        <w:r w:rsidR="005B4DE2">
          <w:rPr>
            <w:rFonts w:asciiTheme="minorHAnsi" w:eastAsiaTheme="minorEastAsia" w:hAnsiTheme="minorHAnsi"/>
            <w:b w:val="0"/>
            <w:bCs w:val="0"/>
            <w:caps w:val="0"/>
            <w:noProof/>
            <w:sz w:val="22"/>
            <w:szCs w:val="22"/>
            <w:lang w:eastAsia="es-MX"/>
          </w:rPr>
          <w:tab/>
        </w:r>
        <w:r w:rsidR="005B4DE2" w:rsidRPr="00275C25">
          <w:rPr>
            <w:rStyle w:val="Hipervnculo"/>
            <w:noProof/>
          </w:rPr>
          <w:t>PROYECTO</w:t>
        </w:r>
        <w:r w:rsidR="005B4DE2">
          <w:rPr>
            <w:noProof/>
            <w:webHidden/>
          </w:rPr>
          <w:tab/>
        </w:r>
        <w:r w:rsidR="005B4DE2">
          <w:rPr>
            <w:noProof/>
            <w:webHidden/>
          </w:rPr>
          <w:fldChar w:fldCharType="begin"/>
        </w:r>
        <w:r w:rsidR="005B4DE2">
          <w:rPr>
            <w:noProof/>
            <w:webHidden/>
          </w:rPr>
          <w:instrText xml:space="preserve"> PAGEREF _Toc427229208 \h </w:instrText>
        </w:r>
        <w:r w:rsidR="005B4DE2">
          <w:rPr>
            <w:noProof/>
            <w:webHidden/>
          </w:rPr>
        </w:r>
        <w:r w:rsidR="005B4DE2">
          <w:rPr>
            <w:noProof/>
            <w:webHidden/>
          </w:rPr>
          <w:fldChar w:fldCharType="separate"/>
        </w:r>
        <w:r w:rsidR="005B4DE2">
          <w:rPr>
            <w:noProof/>
            <w:webHidden/>
          </w:rPr>
          <w:t>4</w:t>
        </w:r>
        <w:r w:rsidR="005B4DE2">
          <w:rPr>
            <w:noProof/>
            <w:webHidden/>
          </w:rPr>
          <w:fldChar w:fldCharType="end"/>
        </w:r>
      </w:hyperlink>
    </w:p>
    <w:p w14:paraId="0C999B09" w14:textId="77777777" w:rsidR="005B4DE2" w:rsidRDefault="005B4DE2">
      <w:pPr>
        <w:pStyle w:val="TDC2"/>
        <w:tabs>
          <w:tab w:val="left" w:pos="660"/>
          <w:tab w:val="right" w:leader="dot" w:pos="8828"/>
        </w:tabs>
        <w:rPr>
          <w:rFonts w:eastAsiaTheme="minorEastAsia"/>
          <w:b w:val="0"/>
          <w:bCs w:val="0"/>
          <w:noProof/>
          <w:sz w:val="22"/>
          <w:szCs w:val="22"/>
          <w:lang w:eastAsia="es-MX"/>
        </w:rPr>
      </w:pPr>
      <w:hyperlink w:anchor="_Toc427229209" w:history="1">
        <w:r w:rsidRPr="00275C25">
          <w:rPr>
            <w:rStyle w:val="Hipervnculo"/>
            <w:noProof/>
          </w:rPr>
          <w:t>1.1</w:t>
        </w:r>
        <w:r>
          <w:rPr>
            <w:rFonts w:eastAsiaTheme="minorEastAsia"/>
            <w:b w:val="0"/>
            <w:bCs w:val="0"/>
            <w:noProof/>
            <w:sz w:val="22"/>
            <w:szCs w:val="22"/>
            <w:lang w:eastAsia="es-MX"/>
          </w:rPr>
          <w:tab/>
        </w:r>
        <w:r w:rsidRPr="00275C25">
          <w:rPr>
            <w:rStyle w:val="Hipervnculo"/>
            <w:noProof/>
          </w:rPr>
          <w:t>Alcance del Proyecto</w:t>
        </w:r>
        <w:r>
          <w:rPr>
            <w:noProof/>
            <w:webHidden/>
          </w:rPr>
          <w:tab/>
        </w:r>
        <w:r>
          <w:rPr>
            <w:noProof/>
            <w:webHidden/>
          </w:rPr>
          <w:fldChar w:fldCharType="begin"/>
        </w:r>
        <w:r>
          <w:rPr>
            <w:noProof/>
            <w:webHidden/>
          </w:rPr>
          <w:instrText xml:space="preserve"> PAGEREF _Toc427229209 \h </w:instrText>
        </w:r>
        <w:r>
          <w:rPr>
            <w:noProof/>
            <w:webHidden/>
          </w:rPr>
        </w:r>
        <w:r>
          <w:rPr>
            <w:noProof/>
            <w:webHidden/>
          </w:rPr>
          <w:fldChar w:fldCharType="separate"/>
        </w:r>
        <w:r>
          <w:rPr>
            <w:noProof/>
            <w:webHidden/>
          </w:rPr>
          <w:t>4</w:t>
        </w:r>
        <w:r>
          <w:rPr>
            <w:noProof/>
            <w:webHidden/>
          </w:rPr>
          <w:fldChar w:fldCharType="end"/>
        </w:r>
      </w:hyperlink>
    </w:p>
    <w:p w14:paraId="7BDD68EF" w14:textId="77777777" w:rsidR="005B4DE2" w:rsidRDefault="005B4DE2">
      <w:pPr>
        <w:pStyle w:val="TDC2"/>
        <w:tabs>
          <w:tab w:val="left" w:pos="660"/>
          <w:tab w:val="right" w:leader="dot" w:pos="8828"/>
        </w:tabs>
        <w:rPr>
          <w:rFonts w:eastAsiaTheme="minorEastAsia"/>
          <w:b w:val="0"/>
          <w:bCs w:val="0"/>
          <w:noProof/>
          <w:sz w:val="22"/>
          <w:szCs w:val="22"/>
          <w:lang w:eastAsia="es-MX"/>
        </w:rPr>
      </w:pPr>
      <w:hyperlink w:anchor="_Toc427229210" w:history="1">
        <w:r w:rsidRPr="00275C25">
          <w:rPr>
            <w:rStyle w:val="Hipervnculo"/>
            <w:noProof/>
          </w:rPr>
          <w:t>1.2</w:t>
        </w:r>
        <w:r>
          <w:rPr>
            <w:rFonts w:eastAsiaTheme="minorEastAsia"/>
            <w:b w:val="0"/>
            <w:bCs w:val="0"/>
            <w:noProof/>
            <w:sz w:val="22"/>
            <w:szCs w:val="22"/>
            <w:lang w:eastAsia="es-MX"/>
          </w:rPr>
          <w:tab/>
        </w:r>
        <w:r w:rsidRPr="00275C25">
          <w:rPr>
            <w:rStyle w:val="Hipervnculo"/>
            <w:noProof/>
          </w:rPr>
          <w:t>Objetivos  del Proyecto</w:t>
        </w:r>
        <w:r>
          <w:rPr>
            <w:noProof/>
            <w:webHidden/>
          </w:rPr>
          <w:tab/>
        </w:r>
        <w:r>
          <w:rPr>
            <w:noProof/>
            <w:webHidden/>
          </w:rPr>
          <w:fldChar w:fldCharType="begin"/>
        </w:r>
        <w:r>
          <w:rPr>
            <w:noProof/>
            <w:webHidden/>
          </w:rPr>
          <w:instrText xml:space="preserve"> PAGEREF _Toc427229210 \h </w:instrText>
        </w:r>
        <w:r>
          <w:rPr>
            <w:noProof/>
            <w:webHidden/>
          </w:rPr>
        </w:r>
        <w:r>
          <w:rPr>
            <w:noProof/>
            <w:webHidden/>
          </w:rPr>
          <w:fldChar w:fldCharType="separate"/>
        </w:r>
        <w:r>
          <w:rPr>
            <w:noProof/>
            <w:webHidden/>
          </w:rPr>
          <w:t>4</w:t>
        </w:r>
        <w:r>
          <w:rPr>
            <w:noProof/>
            <w:webHidden/>
          </w:rPr>
          <w:fldChar w:fldCharType="end"/>
        </w:r>
      </w:hyperlink>
    </w:p>
    <w:p w14:paraId="780F804A" w14:textId="77777777" w:rsidR="005B4DE2" w:rsidRDefault="005B4DE2">
      <w:pPr>
        <w:pStyle w:val="TDC3"/>
        <w:tabs>
          <w:tab w:val="left" w:pos="880"/>
          <w:tab w:val="right" w:leader="dot" w:pos="8828"/>
        </w:tabs>
        <w:rPr>
          <w:rFonts w:eastAsiaTheme="minorEastAsia"/>
          <w:noProof/>
          <w:sz w:val="22"/>
          <w:szCs w:val="22"/>
          <w:lang w:eastAsia="es-MX"/>
        </w:rPr>
      </w:pPr>
      <w:hyperlink w:anchor="_Toc427229211" w:history="1">
        <w:r w:rsidRPr="00275C25">
          <w:rPr>
            <w:rStyle w:val="Hipervnculo"/>
            <w:noProof/>
          </w:rPr>
          <w:t>1.2.1</w:t>
        </w:r>
        <w:r>
          <w:rPr>
            <w:rFonts w:eastAsiaTheme="minorEastAsia"/>
            <w:noProof/>
            <w:sz w:val="22"/>
            <w:szCs w:val="22"/>
            <w:lang w:eastAsia="es-MX"/>
          </w:rPr>
          <w:tab/>
        </w:r>
        <w:r w:rsidRPr="00275C25">
          <w:rPr>
            <w:rStyle w:val="Hipervnculo"/>
            <w:noProof/>
          </w:rPr>
          <w:t>Objetivo General</w:t>
        </w:r>
        <w:r>
          <w:rPr>
            <w:noProof/>
            <w:webHidden/>
          </w:rPr>
          <w:tab/>
        </w:r>
        <w:r>
          <w:rPr>
            <w:noProof/>
            <w:webHidden/>
          </w:rPr>
          <w:fldChar w:fldCharType="begin"/>
        </w:r>
        <w:r>
          <w:rPr>
            <w:noProof/>
            <w:webHidden/>
          </w:rPr>
          <w:instrText xml:space="preserve"> PAGEREF _Toc427229211 \h </w:instrText>
        </w:r>
        <w:r>
          <w:rPr>
            <w:noProof/>
            <w:webHidden/>
          </w:rPr>
        </w:r>
        <w:r>
          <w:rPr>
            <w:noProof/>
            <w:webHidden/>
          </w:rPr>
          <w:fldChar w:fldCharType="separate"/>
        </w:r>
        <w:r>
          <w:rPr>
            <w:noProof/>
            <w:webHidden/>
          </w:rPr>
          <w:t>4</w:t>
        </w:r>
        <w:r>
          <w:rPr>
            <w:noProof/>
            <w:webHidden/>
          </w:rPr>
          <w:fldChar w:fldCharType="end"/>
        </w:r>
      </w:hyperlink>
    </w:p>
    <w:p w14:paraId="05B981F6" w14:textId="77777777" w:rsidR="005B4DE2" w:rsidRDefault="005B4DE2">
      <w:pPr>
        <w:pStyle w:val="TDC3"/>
        <w:tabs>
          <w:tab w:val="left" w:pos="880"/>
          <w:tab w:val="right" w:leader="dot" w:pos="8828"/>
        </w:tabs>
        <w:rPr>
          <w:rFonts w:eastAsiaTheme="minorEastAsia"/>
          <w:noProof/>
          <w:sz w:val="22"/>
          <w:szCs w:val="22"/>
          <w:lang w:eastAsia="es-MX"/>
        </w:rPr>
      </w:pPr>
      <w:hyperlink w:anchor="_Toc427229212" w:history="1">
        <w:r w:rsidRPr="00275C25">
          <w:rPr>
            <w:rStyle w:val="Hipervnculo"/>
            <w:noProof/>
          </w:rPr>
          <w:t>1.2.2</w:t>
        </w:r>
        <w:r>
          <w:rPr>
            <w:rFonts w:eastAsiaTheme="minorEastAsia"/>
            <w:noProof/>
            <w:sz w:val="22"/>
            <w:szCs w:val="22"/>
            <w:lang w:eastAsia="es-MX"/>
          </w:rPr>
          <w:tab/>
        </w:r>
        <w:r w:rsidRPr="00275C25">
          <w:rPr>
            <w:rStyle w:val="Hipervnculo"/>
            <w:noProof/>
          </w:rPr>
          <w:t>Objetivos Específicos</w:t>
        </w:r>
        <w:r>
          <w:rPr>
            <w:noProof/>
            <w:webHidden/>
          </w:rPr>
          <w:tab/>
        </w:r>
        <w:r>
          <w:rPr>
            <w:noProof/>
            <w:webHidden/>
          </w:rPr>
          <w:fldChar w:fldCharType="begin"/>
        </w:r>
        <w:r>
          <w:rPr>
            <w:noProof/>
            <w:webHidden/>
          </w:rPr>
          <w:instrText xml:space="preserve"> PAGEREF _Toc427229212 \h </w:instrText>
        </w:r>
        <w:r>
          <w:rPr>
            <w:noProof/>
            <w:webHidden/>
          </w:rPr>
        </w:r>
        <w:r>
          <w:rPr>
            <w:noProof/>
            <w:webHidden/>
          </w:rPr>
          <w:fldChar w:fldCharType="separate"/>
        </w:r>
        <w:r>
          <w:rPr>
            <w:noProof/>
            <w:webHidden/>
          </w:rPr>
          <w:t>5</w:t>
        </w:r>
        <w:r>
          <w:rPr>
            <w:noProof/>
            <w:webHidden/>
          </w:rPr>
          <w:fldChar w:fldCharType="end"/>
        </w:r>
      </w:hyperlink>
    </w:p>
    <w:p w14:paraId="38BB5D36" w14:textId="77777777" w:rsidR="005B4DE2" w:rsidRDefault="005B4DE2">
      <w:pPr>
        <w:pStyle w:val="TDC1"/>
        <w:tabs>
          <w:tab w:val="left" w:pos="440"/>
          <w:tab w:val="right" w:leader="dot" w:pos="8828"/>
        </w:tabs>
        <w:rPr>
          <w:rFonts w:asciiTheme="minorHAnsi" w:eastAsiaTheme="minorEastAsia" w:hAnsiTheme="minorHAnsi"/>
          <w:b w:val="0"/>
          <w:bCs w:val="0"/>
          <w:caps w:val="0"/>
          <w:noProof/>
          <w:sz w:val="22"/>
          <w:szCs w:val="22"/>
          <w:lang w:eastAsia="es-MX"/>
        </w:rPr>
      </w:pPr>
      <w:hyperlink w:anchor="_Toc427229213" w:history="1">
        <w:r w:rsidRPr="00275C25">
          <w:rPr>
            <w:rStyle w:val="Hipervnculo"/>
            <w:noProof/>
          </w:rPr>
          <w:t>2</w:t>
        </w:r>
        <w:r>
          <w:rPr>
            <w:rFonts w:asciiTheme="minorHAnsi" w:eastAsiaTheme="minorEastAsia" w:hAnsiTheme="minorHAnsi"/>
            <w:b w:val="0"/>
            <w:bCs w:val="0"/>
            <w:caps w:val="0"/>
            <w:noProof/>
            <w:sz w:val="22"/>
            <w:szCs w:val="22"/>
            <w:lang w:eastAsia="es-MX"/>
          </w:rPr>
          <w:tab/>
        </w:r>
        <w:r w:rsidRPr="00275C25">
          <w:rPr>
            <w:rStyle w:val="Hipervnculo"/>
            <w:noProof/>
          </w:rPr>
          <w:t>GUÍA DE USO</w:t>
        </w:r>
        <w:r>
          <w:rPr>
            <w:noProof/>
            <w:webHidden/>
          </w:rPr>
          <w:tab/>
        </w:r>
        <w:r>
          <w:rPr>
            <w:noProof/>
            <w:webHidden/>
          </w:rPr>
          <w:fldChar w:fldCharType="begin"/>
        </w:r>
        <w:r>
          <w:rPr>
            <w:noProof/>
            <w:webHidden/>
          </w:rPr>
          <w:instrText xml:space="preserve"> PAGEREF _Toc427229213 \h </w:instrText>
        </w:r>
        <w:r>
          <w:rPr>
            <w:noProof/>
            <w:webHidden/>
          </w:rPr>
        </w:r>
        <w:r>
          <w:rPr>
            <w:noProof/>
            <w:webHidden/>
          </w:rPr>
          <w:fldChar w:fldCharType="separate"/>
        </w:r>
        <w:r>
          <w:rPr>
            <w:noProof/>
            <w:webHidden/>
          </w:rPr>
          <w:t>6</w:t>
        </w:r>
        <w:r>
          <w:rPr>
            <w:noProof/>
            <w:webHidden/>
          </w:rPr>
          <w:fldChar w:fldCharType="end"/>
        </w:r>
      </w:hyperlink>
    </w:p>
    <w:p w14:paraId="06F3A5DB" w14:textId="77777777" w:rsidR="005B4DE2" w:rsidRDefault="005B4DE2">
      <w:pPr>
        <w:pStyle w:val="TDC2"/>
        <w:tabs>
          <w:tab w:val="left" w:pos="660"/>
          <w:tab w:val="right" w:leader="dot" w:pos="8828"/>
        </w:tabs>
        <w:rPr>
          <w:rFonts w:eastAsiaTheme="minorEastAsia"/>
          <w:b w:val="0"/>
          <w:bCs w:val="0"/>
          <w:noProof/>
          <w:sz w:val="22"/>
          <w:szCs w:val="22"/>
          <w:lang w:eastAsia="es-MX"/>
        </w:rPr>
      </w:pPr>
      <w:hyperlink w:anchor="_Toc427229215" w:history="1">
        <w:r w:rsidRPr="00275C25">
          <w:rPr>
            <w:rStyle w:val="Hipervnculo"/>
            <w:noProof/>
          </w:rPr>
          <w:t>2.1</w:t>
        </w:r>
        <w:r>
          <w:rPr>
            <w:rFonts w:eastAsiaTheme="minorEastAsia"/>
            <w:b w:val="0"/>
            <w:bCs w:val="0"/>
            <w:noProof/>
            <w:sz w:val="22"/>
            <w:szCs w:val="22"/>
            <w:lang w:eastAsia="es-MX"/>
          </w:rPr>
          <w:tab/>
        </w:r>
        <w:r w:rsidRPr="00275C25">
          <w:rPr>
            <w:rStyle w:val="Hipervnculo"/>
            <w:noProof/>
          </w:rPr>
          <w:t>Funcionalidad de Inicio</w:t>
        </w:r>
        <w:r>
          <w:rPr>
            <w:noProof/>
            <w:webHidden/>
          </w:rPr>
          <w:tab/>
        </w:r>
        <w:r>
          <w:rPr>
            <w:noProof/>
            <w:webHidden/>
          </w:rPr>
          <w:fldChar w:fldCharType="begin"/>
        </w:r>
        <w:r>
          <w:rPr>
            <w:noProof/>
            <w:webHidden/>
          </w:rPr>
          <w:instrText xml:space="preserve"> PAGEREF _Toc427229215 \h </w:instrText>
        </w:r>
        <w:r>
          <w:rPr>
            <w:noProof/>
            <w:webHidden/>
          </w:rPr>
        </w:r>
        <w:r>
          <w:rPr>
            <w:noProof/>
            <w:webHidden/>
          </w:rPr>
          <w:fldChar w:fldCharType="separate"/>
        </w:r>
        <w:r>
          <w:rPr>
            <w:noProof/>
            <w:webHidden/>
          </w:rPr>
          <w:t>6</w:t>
        </w:r>
        <w:r>
          <w:rPr>
            <w:noProof/>
            <w:webHidden/>
          </w:rPr>
          <w:fldChar w:fldCharType="end"/>
        </w:r>
      </w:hyperlink>
    </w:p>
    <w:p w14:paraId="4C2E6FBD" w14:textId="77777777" w:rsidR="005B4DE2" w:rsidRDefault="005B4DE2">
      <w:pPr>
        <w:pStyle w:val="TDC2"/>
        <w:tabs>
          <w:tab w:val="left" w:pos="660"/>
          <w:tab w:val="right" w:leader="dot" w:pos="8828"/>
        </w:tabs>
        <w:rPr>
          <w:rFonts w:eastAsiaTheme="minorEastAsia"/>
          <w:b w:val="0"/>
          <w:bCs w:val="0"/>
          <w:noProof/>
          <w:sz w:val="22"/>
          <w:szCs w:val="22"/>
          <w:lang w:eastAsia="es-MX"/>
        </w:rPr>
      </w:pPr>
      <w:hyperlink w:anchor="_Toc427229216" w:history="1">
        <w:r w:rsidRPr="00275C25">
          <w:rPr>
            <w:rStyle w:val="Hipervnculo"/>
            <w:noProof/>
          </w:rPr>
          <w:t>2.2</w:t>
        </w:r>
        <w:r>
          <w:rPr>
            <w:rFonts w:eastAsiaTheme="minorEastAsia"/>
            <w:b w:val="0"/>
            <w:bCs w:val="0"/>
            <w:noProof/>
            <w:sz w:val="22"/>
            <w:szCs w:val="22"/>
            <w:lang w:eastAsia="es-MX"/>
          </w:rPr>
          <w:tab/>
        </w:r>
        <w:r w:rsidRPr="00275C25">
          <w:rPr>
            <w:rStyle w:val="Hipervnculo"/>
            <w:noProof/>
          </w:rPr>
          <w:t>Funcionalidad “Videos”</w:t>
        </w:r>
        <w:r>
          <w:rPr>
            <w:noProof/>
            <w:webHidden/>
          </w:rPr>
          <w:tab/>
        </w:r>
        <w:r>
          <w:rPr>
            <w:noProof/>
            <w:webHidden/>
          </w:rPr>
          <w:fldChar w:fldCharType="begin"/>
        </w:r>
        <w:r>
          <w:rPr>
            <w:noProof/>
            <w:webHidden/>
          </w:rPr>
          <w:instrText xml:space="preserve"> PAGEREF _Toc427229216 \h </w:instrText>
        </w:r>
        <w:r>
          <w:rPr>
            <w:noProof/>
            <w:webHidden/>
          </w:rPr>
        </w:r>
        <w:r>
          <w:rPr>
            <w:noProof/>
            <w:webHidden/>
          </w:rPr>
          <w:fldChar w:fldCharType="separate"/>
        </w:r>
        <w:r>
          <w:rPr>
            <w:noProof/>
            <w:webHidden/>
          </w:rPr>
          <w:t>8</w:t>
        </w:r>
        <w:r>
          <w:rPr>
            <w:noProof/>
            <w:webHidden/>
          </w:rPr>
          <w:fldChar w:fldCharType="end"/>
        </w:r>
      </w:hyperlink>
    </w:p>
    <w:p w14:paraId="2C8193CE" w14:textId="77777777" w:rsidR="005B4DE2" w:rsidRDefault="005B4DE2">
      <w:pPr>
        <w:pStyle w:val="TDC2"/>
        <w:tabs>
          <w:tab w:val="left" w:pos="660"/>
          <w:tab w:val="right" w:leader="dot" w:pos="8828"/>
        </w:tabs>
        <w:rPr>
          <w:rFonts w:eastAsiaTheme="minorEastAsia"/>
          <w:b w:val="0"/>
          <w:bCs w:val="0"/>
          <w:noProof/>
          <w:sz w:val="22"/>
          <w:szCs w:val="22"/>
          <w:lang w:eastAsia="es-MX"/>
        </w:rPr>
      </w:pPr>
      <w:hyperlink w:anchor="_Toc427229217" w:history="1">
        <w:r w:rsidRPr="00275C25">
          <w:rPr>
            <w:rStyle w:val="Hipervnculo"/>
            <w:noProof/>
          </w:rPr>
          <w:t>2.3</w:t>
        </w:r>
        <w:r>
          <w:rPr>
            <w:rFonts w:eastAsiaTheme="minorEastAsia"/>
            <w:b w:val="0"/>
            <w:bCs w:val="0"/>
            <w:noProof/>
            <w:sz w:val="22"/>
            <w:szCs w:val="22"/>
            <w:lang w:eastAsia="es-MX"/>
          </w:rPr>
          <w:tab/>
        </w:r>
        <w:r w:rsidRPr="00275C25">
          <w:rPr>
            <w:rStyle w:val="Hipervnculo"/>
            <w:noProof/>
          </w:rPr>
          <w:t>Funcionalidad “Lista totales”</w:t>
        </w:r>
        <w:r>
          <w:rPr>
            <w:noProof/>
            <w:webHidden/>
          </w:rPr>
          <w:tab/>
        </w:r>
        <w:r>
          <w:rPr>
            <w:noProof/>
            <w:webHidden/>
          </w:rPr>
          <w:fldChar w:fldCharType="begin"/>
        </w:r>
        <w:r>
          <w:rPr>
            <w:noProof/>
            <w:webHidden/>
          </w:rPr>
          <w:instrText xml:space="preserve"> PAGEREF _Toc427229217 \h </w:instrText>
        </w:r>
        <w:r>
          <w:rPr>
            <w:noProof/>
            <w:webHidden/>
          </w:rPr>
        </w:r>
        <w:r>
          <w:rPr>
            <w:noProof/>
            <w:webHidden/>
          </w:rPr>
          <w:fldChar w:fldCharType="separate"/>
        </w:r>
        <w:r>
          <w:rPr>
            <w:noProof/>
            <w:webHidden/>
          </w:rPr>
          <w:t>9</w:t>
        </w:r>
        <w:r>
          <w:rPr>
            <w:noProof/>
            <w:webHidden/>
          </w:rPr>
          <w:fldChar w:fldCharType="end"/>
        </w:r>
      </w:hyperlink>
    </w:p>
    <w:p w14:paraId="02102021" w14:textId="77777777" w:rsidR="005B4DE2" w:rsidRDefault="005B4DE2">
      <w:pPr>
        <w:pStyle w:val="TDC2"/>
        <w:tabs>
          <w:tab w:val="left" w:pos="660"/>
          <w:tab w:val="right" w:leader="dot" w:pos="8828"/>
        </w:tabs>
        <w:rPr>
          <w:rFonts w:eastAsiaTheme="minorEastAsia"/>
          <w:b w:val="0"/>
          <w:bCs w:val="0"/>
          <w:noProof/>
          <w:sz w:val="22"/>
          <w:szCs w:val="22"/>
          <w:lang w:eastAsia="es-MX"/>
        </w:rPr>
      </w:pPr>
      <w:hyperlink w:anchor="_Toc427229218" w:history="1">
        <w:r w:rsidRPr="00275C25">
          <w:rPr>
            <w:rStyle w:val="Hipervnculo"/>
            <w:rFonts w:eastAsia="Times New Roman"/>
            <w:noProof/>
            <w:lang w:val="es-ES" w:eastAsia="es-ES"/>
          </w:rPr>
          <w:t>2.4</w:t>
        </w:r>
        <w:r>
          <w:rPr>
            <w:rFonts w:eastAsiaTheme="minorEastAsia"/>
            <w:b w:val="0"/>
            <w:bCs w:val="0"/>
            <w:noProof/>
            <w:sz w:val="22"/>
            <w:szCs w:val="22"/>
            <w:lang w:eastAsia="es-MX"/>
          </w:rPr>
          <w:tab/>
        </w:r>
        <w:r w:rsidRPr="00275C25">
          <w:rPr>
            <w:rStyle w:val="Hipervnculo"/>
            <w:rFonts w:eastAsia="Times New Roman"/>
            <w:noProof/>
            <w:lang w:val="es-ES" w:eastAsia="es-ES"/>
          </w:rPr>
          <w:t>Funcionalidad “Conexión Bluetooth”</w:t>
        </w:r>
        <w:r>
          <w:rPr>
            <w:noProof/>
            <w:webHidden/>
          </w:rPr>
          <w:tab/>
        </w:r>
        <w:r>
          <w:rPr>
            <w:noProof/>
            <w:webHidden/>
          </w:rPr>
          <w:fldChar w:fldCharType="begin"/>
        </w:r>
        <w:r>
          <w:rPr>
            <w:noProof/>
            <w:webHidden/>
          </w:rPr>
          <w:instrText xml:space="preserve"> PAGEREF _Toc427229218 \h </w:instrText>
        </w:r>
        <w:r>
          <w:rPr>
            <w:noProof/>
            <w:webHidden/>
          </w:rPr>
        </w:r>
        <w:r>
          <w:rPr>
            <w:noProof/>
            <w:webHidden/>
          </w:rPr>
          <w:fldChar w:fldCharType="separate"/>
        </w:r>
        <w:r>
          <w:rPr>
            <w:noProof/>
            <w:webHidden/>
          </w:rPr>
          <w:t>10</w:t>
        </w:r>
        <w:r>
          <w:rPr>
            <w:noProof/>
            <w:webHidden/>
          </w:rPr>
          <w:fldChar w:fldCharType="end"/>
        </w:r>
      </w:hyperlink>
    </w:p>
    <w:p w14:paraId="39505A35" w14:textId="77777777" w:rsidR="004434BF" w:rsidRDefault="00A66677">
      <w:r>
        <w:fldChar w:fldCharType="end"/>
      </w:r>
    </w:p>
    <w:p w14:paraId="701FFF91" w14:textId="169C60F4" w:rsidR="00012D6B" w:rsidRDefault="00012D6B">
      <w:pPr>
        <w:rPr>
          <w:b/>
          <w:sz w:val="32"/>
        </w:rPr>
      </w:pPr>
      <w:r>
        <w:rPr>
          <w:b/>
          <w:sz w:val="32"/>
        </w:rPr>
        <w:br w:type="page"/>
      </w:r>
    </w:p>
    <w:p w14:paraId="08402D1D" w14:textId="77777777" w:rsidR="00012D6B" w:rsidRDefault="00012D6B" w:rsidP="004434BF">
      <w:pPr>
        <w:rPr>
          <w:b/>
          <w:sz w:val="32"/>
        </w:rPr>
      </w:pPr>
    </w:p>
    <w:p w14:paraId="5AA17560" w14:textId="77777777" w:rsidR="004434BF" w:rsidRDefault="004434BF" w:rsidP="004434BF">
      <w:pPr>
        <w:rPr>
          <w:b/>
          <w:sz w:val="32"/>
        </w:rPr>
      </w:pPr>
      <w:r w:rsidRPr="00A66677">
        <w:rPr>
          <w:b/>
          <w:sz w:val="32"/>
        </w:rPr>
        <w:t xml:space="preserve">Índice de </w:t>
      </w:r>
      <w:r>
        <w:rPr>
          <w:b/>
          <w:sz w:val="32"/>
        </w:rPr>
        <w:t>ilustraciones</w:t>
      </w:r>
    </w:p>
    <w:p w14:paraId="258FB1D0" w14:textId="77777777" w:rsidR="005B4DE2" w:rsidRDefault="004434BF">
      <w:pPr>
        <w:pStyle w:val="Tabladeilustraciones"/>
        <w:tabs>
          <w:tab w:val="right" w:leader="dot" w:pos="8828"/>
        </w:tabs>
        <w:rPr>
          <w:rFonts w:eastAsiaTheme="minorEastAsia"/>
          <w:noProof/>
          <w:lang w:eastAsia="es-MX"/>
        </w:rPr>
      </w:pPr>
      <w:r>
        <w:fldChar w:fldCharType="begin"/>
      </w:r>
      <w:r>
        <w:instrText xml:space="preserve"> TOC \h \z \c "Figura" </w:instrText>
      </w:r>
      <w:r>
        <w:fldChar w:fldCharType="separate"/>
      </w:r>
      <w:hyperlink r:id="rId11" w:anchor="_Toc427229219" w:history="1">
        <w:r w:rsidR="005B4DE2" w:rsidRPr="009D7B93">
          <w:rPr>
            <w:rStyle w:val="Hipervnculo"/>
            <w:noProof/>
          </w:rPr>
          <w:t>Figura 1: Ícono de la aplicación UTCV MÓVIL</w:t>
        </w:r>
        <w:r w:rsidR="005B4DE2">
          <w:rPr>
            <w:noProof/>
            <w:webHidden/>
          </w:rPr>
          <w:tab/>
        </w:r>
        <w:r w:rsidR="005B4DE2">
          <w:rPr>
            <w:noProof/>
            <w:webHidden/>
          </w:rPr>
          <w:fldChar w:fldCharType="begin"/>
        </w:r>
        <w:r w:rsidR="005B4DE2">
          <w:rPr>
            <w:noProof/>
            <w:webHidden/>
          </w:rPr>
          <w:instrText xml:space="preserve"> PAGEREF _Toc427229219 \h </w:instrText>
        </w:r>
        <w:r w:rsidR="005B4DE2">
          <w:rPr>
            <w:noProof/>
            <w:webHidden/>
          </w:rPr>
        </w:r>
        <w:r w:rsidR="005B4DE2">
          <w:rPr>
            <w:noProof/>
            <w:webHidden/>
          </w:rPr>
          <w:fldChar w:fldCharType="separate"/>
        </w:r>
        <w:r w:rsidR="005B4DE2">
          <w:rPr>
            <w:noProof/>
            <w:webHidden/>
          </w:rPr>
          <w:t>6</w:t>
        </w:r>
        <w:r w:rsidR="005B4DE2">
          <w:rPr>
            <w:noProof/>
            <w:webHidden/>
          </w:rPr>
          <w:fldChar w:fldCharType="end"/>
        </w:r>
      </w:hyperlink>
    </w:p>
    <w:p w14:paraId="14A5455E" w14:textId="77777777" w:rsidR="005B4DE2" w:rsidRDefault="005B4DE2">
      <w:pPr>
        <w:pStyle w:val="Tabladeilustraciones"/>
        <w:tabs>
          <w:tab w:val="right" w:leader="dot" w:pos="8828"/>
        </w:tabs>
        <w:rPr>
          <w:rFonts w:eastAsiaTheme="minorEastAsia"/>
          <w:noProof/>
          <w:lang w:eastAsia="es-MX"/>
        </w:rPr>
      </w:pPr>
      <w:hyperlink r:id="rId12" w:anchor="_Toc427229220" w:history="1">
        <w:r w:rsidRPr="009D7B93">
          <w:rPr>
            <w:rStyle w:val="Hipervnculo"/>
            <w:noProof/>
          </w:rPr>
          <w:t>Figura 2: Inicio de Sesión</w:t>
        </w:r>
        <w:r>
          <w:rPr>
            <w:noProof/>
            <w:webHidden/>
          </w:rPr>
          <w:tab/>
        </w:r>
        <w:r>
          <w:rPr>
            <w:noProof/>
            <w:webHidden/>
          </w:rPr>
          <w:fldChar w:fldCharType="begin"/>
        </w:r>
        <w:r>
          <w:rPr>
            <w:noProof/>
            <w:webHidden/>
          </w:rPr>
          <w:instrText xml:space="preserve"> PAGEREF _Toc427229220 \h </w:instrText>
        </w:r>
        <w:r>
          <w:rPr>
            <w:noProof/>
            <w:webHidden/>
          </w:rPr>
        </w:r>
        <w:r>
          <w:rPr>
            <w:noProof/>
            <w:webHidden/>
          </w:rPr>
          <w:fldChar w:fldCharType="separate"/>
        </w:r>
        <w:r>
          <w:rPr>
            <w:noProof/>
            <w:webHidden/>
          </w:rPr>
          <w:t>7</w:t>
        </w:r>
        <w:r>
          <w:rPr>
            <w:noProof/>
            <w:webHidden/>
          </w:rPr>
          <w:fldChar w:fldCharType="end"/>
        </w:r>
      </w:hyperlink>
    </w:p>
    <w:p w14:paraId="2362E198" w14:textId="77777777" w:rsidR="005B4DE2" w:rsidRDefault="005B4DE2">
      <w:pPr>
        <w:pStyle w:val="Tabladeilustraciones"/>
        <w:tabs>
          <w:tab w:val="right" w:leader="dot" w:pos="8828"/>
        </w:tabs>
        <w:rPr>
          <w:rFonts w:eastAsiaTheme="minorEastAsia"/>
          <w:noProof/>
          <w:lang w:eastAsia="es-MX"/>
        </w:rPr>
      </w:pPr>
      <w:hyperlink r:id="rId13" w:anchor="_Toc427229221" w:history="1">
        <w:r w:rsidRPr="009D7B93">
          <w:rPr>
            <w:rStyle w:val="Hipervnculo"/>
            <w:noProof/>
          </w:rPr>
          <w:t>Figura 3: Menú principal Recicla tu entrada</w:t>
        </w:r>
        <w:r>
          <w:rPr>
            <w:noProof/>
            <w:webHidden/>
          </w:rPr>
          <w:tab/>
        </w:r>
        <w:r>
          <w:rPr>
            <w:noProof/>
            <w:webHidden/>
          </w:rPr>
          <w:fldChar w:fldCharType="begin"/>
        </w:r>
        <w:r>
          <w:rPr>
            <w:noProof/>
            <w:webHidden/>
          </w:rPr>
          <w:instrText xml:space="preserve"> PAGEREF _Toc427229221 \h </w:instrText>
        </w:r>
        <w:r>
          <w:rPr>
            <w:noProof/>
            <w:webHidden/>
          </w:rPr>
        </w:r>
        <w:r>
          <w:rPr>
            <w:noProof/>
            <w:webHidden/>
          </w:rPr>
          <w:fldChar w:fldCharType="separate"/>
        </w:r>
        <w:r>
          <w:rPr>
            <w:noProof/>
            <w:webHidden/>
          </w:rPr>
          <w:t>7</w:t>
        </w:r>
        <w:r>
          <w:rPr>
            <w:noProof/>
            <w:webHidden/>
          </w:rPr>
          <w:fldChar w:fldCharType="end"/>
        </w:r>
      </w:hyperlink>
    </w:p>
    <w:p w14:paraId="237551C6" w14:textId="77777777" w:rsidR="005B4DE2" w:rsidRDefault="005B4DE2">
      <w:pPr>
        <w:pStyle w:val="Tabladeilustraciones"/>
        <w:tabs>
          <w:tab w:val="right" w:leader="dot" w:pos="8828"/>
        </w:tabs>
        <w:rPr>
          <w:rFonts w:eastAsiaTheme="minorEastAsia"/>
          <w:noProof/>
          <w:lang w:eastAsia="es-MX"/>
        </w:rPr>
      </w:pPr>
      <w:hyperlink r:id="rId14" w:anchor="_Toc427229222" w:history="1">
        <w:r w:rsidRPr="009D7B93">
          <w:rPr>
            <w:rStyle w:val="Hipervnculo"/>
            <w:noProof/>
          </w:rPr>
          <w:t>Figura 4: Modulo de Videos</w:t>
        </w:r>
        <w:r>
          <w:rPr>
            <w:noProof/>
            <w:webHidden/>
          </w:rPr>
          <w:tab/>
        </w:r>
        <w:r>
          <w:rPr>
            <w:noProof/>
            <w:webHidden/>
          </w:rPr>
          <w:fldChar w:fldCharType="begin"/>
        </w:r>
        <w:r>
          <w:rPr>
            <w:noProof/>
            <w:webHidden/>
          </w:rPr>
          <w:instrText xml:space="preserve"> PAGEREF _Toc427229222 \h </w:instrText>
        </w:r>
        <w:r>
          <w:rPr>
            <w:noProof/>
            <w:webHidden/>
          </w:rPr>
        </w:r>
        <w:r>
          <w:rPr>
            <w:noProof/>
            <w:webHidden/>
          </w:rPr>
          <w:fldChar w:fldCharType="separate"/>
        </w:r>
        <w:r>
          <w:rPr>
            <w:noProof/>
            <w:webHidden/>
          </w:rPr>
          <w:t>8</w:t>
        </w:r>
        <w:r>
          <w:rPr>
            <w:noProof/>
            <w:webHidden/>
          </w:rPr>
          <w:fldChar w:fldCharType="end"/>
        </w:r>
      </w:hyperlink>
    </w:p>
    <w:p w14:paraId="66CECC54" w14:textId="77777777" w:rsidR="005B4DE2" w:rsidRDefault="005B4DE2">
      <w:pPr>
        <w:pStyle w:val="Tabladeilustraciones"/>
        <w:tabs>
          <w:tab w:val="right" w:leader="dot" w:pos="8828"/>
        </w:tabs>
        <w:rPr>
          <w:rFonts w:eastAsiaTheme="minorEastAsia"/>
          <w:noProof/>
          <w:lang w:eastAsia="es-MX"/>
        </w:rPr>
      </w:pPr>
      <w:hyperlink r:id="rId15" w:anchor="_Toc427229223" w:history="1">
        <w:r w:rsidRPr="009D7B93">
          <w:rPr>
            <w:rStyle w:val="Hipervnculo"/>
            <w:noProof/>
          </w:rPr>
          <w:t>Figura 6: Módulo "Lista totales"</w:t>
        </w:r>
        <w:r>
          <w:rPr>
            <w:noProof/>
            <w:webHidden/>
          </w:rPr>
          <w:tab/>
        </w:r>
        <w:r>
          <w:rPr>
            <w:noProof/>
            <w:webHidden/>
          </w:rPr>
          <w:fldChar w:fldCharType="begin"/>
        </w:r>
        <w:r>
          <w:rPr>
            <w:noProof/>
            <w:webHidden/>
          </w:rPr>
          <w:instrText xml:space="preserve"> PAGEREF _Toc427229223 \h </w:instrText>
        </w:r>
        <w:r>
          <w:rPr>
            <w:noProof/>
            <w:webHidden/>
          </w:rPr>
        </w:r>
        <w:r>
          <w:rPr>
            <w:noProof/>
            <w:webHidden/>
          </w:rPr>
          <w:fldChar w:fldCharType="separate"/>
        </w:r>
        <w:r>
          <w:rPr>
            <w:noProof/>
            <w:webHidden/>
          </w:rPr>
          <w:t>9</w:t>
        </w:r>
        <w:r>
          <w:rPr>
            <w:noProof/>
            <w:webHidden/>
          </w:rPr>
          <w:fldChar w:fldCharType="end"/>
        </w:r>
      </w:hyperlink>
    </w:p>
    <w:p w14:paraId="105223E5" w14:textId="41814A14" w:rsidR="005B4DE2" w:rsidRDefault="004434BF">
      <w:pPr>
        <w:rPr>
          <w:noProof/>
        </w:rPr>
      </w:pPr>
      <w:r>
        <w:fldChar w:fldCharType="end"/>
      </w:r>
      <w:r w:rsidR="005B4DE2">
        <w:fldChar w:fldCharType="begin"/>
      </w:r>
      <w:r w:rsidR="005B4DE2">
        <w:instrText xml:space="preserve"> TOC \h \z \c "Ilustración" </w:instrText>
      </w:r>
      <w:r w:rsidR="005B4DE2">
        <w:fldChar w:fldCharType="separate"/>
      </w:r>
    </w:p>
    <w:p w14:paraId="3A37B9CB" w14:textId="77777777" w:rsidR="005B4DE2" w:rsidRDefault="005B4DE2">
      <w:pPr>
        <w:pStyle w:val="Tabladeilustraciones"/>
        <w:tabs>
          <w:tab w:val="right" w:leader="dot" w:pos="8828"/>
        </w:tabs>
        <w:rPr>
          <w:rFonts w:eastAsiaTheme="minorEastAsia"/>
          <w:noProof/>
          <w:lang w:eastAsia="es-MX"/>
        </w:rPr>
      </w:pPr>
      <w:hyperlink r:id="rId16" w:anchor="_Toc427229224" w:history="1">
        <w:r w:rsidRPr="00EB225B">
          <w:rPr>
            <w:rStyle w:val="Hipervnculo"/>
            <w:noProof/>
          </w:rPr>
          <w:t>Ilustración 1: Permisos del Bluetooth</w:t>
        </w:r>
        <w:r>
          <w:rPr>
            <w:noProof/>
            <w:webHidden/>
          </w:rPr>
          <w:tab/>
        </w:r>
        <w:r>
          <w:rPr>
            <w:noProof/>
            <w:webHidden/>
          </w:rPr>
          <w:fldChar w:fldCharType="begin"/>
        </w:r>
        <w:r>
          <w:rPr>
            <w:noProof/>
            <w:webHidden/>
          </w:rPr>
          <w:instrText xml:space="preserve"> PAGEREF _Toc427229224 \h </w:instrText>
        </w:r>
        <w:r>
          <w:rPr>
            <w:noProof/>
            <w:webHidden/>
          </w:rPr>
        </w:r>
        <w:r>
          <w:rPr>
            <w:noProof/>
            <w:webHidden/>
          </w:rPr>
          <w:fldChar w:fldCharType="separate"/>
        </w:r>
        <w:r>
          <w:rPr>
            <w:noProof/>
            <w:webHidden/>
          </w:rPr>
          <w:t>11</w:t>
        </w:r>
        <w:r>
          <w:rPr>
            <w:noProof/>
            <w:webHidden/>
          </w:rPr>
          <w:fldChar w:fldCharType="end"/>
        </w:r>
      </w:hyperlink>
    </w:p>
    <w:p w14:paraId="06DF8408" w14:textId="77777777" w:rsidR="005B4DE2" w:rsidRDefault="005B4DE2">
      <w:pPr>
        <w:pStyle w:val="Tabladeilustraciones"/>
        <w:tabs>
          <w:tab w:val="right" w:leader="dot" w:pos="8828"/>
        </w:tabs>
        <w:rPr>
          <w:rFonts w:eastAsiaTheme="minorEastAsia"/>
          <w:noProof/>
          <w:lang w:eastAsia="es-MX"/>
        </w:rPr>
      </w:pPr>
      <w:hyperlink r:id="rId17" w:anchor="_Toc427229225" w:history="1">
        <w:r w:rsidRPr="00EB225B">
          <w:rPr>
            <w:rStyle w:val="Hipervnculo"/>
            <w:noProof/>
          </w:rPr>
          <w:t>Ilustración 2: Recibiendo Papel</w:t>
        </w:r>
        <w:r>
          <w:rPr>
            <w:noProof/>
            <w:webHidden/>
          </w:rPr>
          <w:tab/>
        </w:r>
        <w:r>
          <w:rPr>
            <w:noProof/>
            <w:webHidden/>
          </w:rPr>
          <w:fldChar w:fldCharType="begin"/>
        </w:r>
        <w:r>
          <w:rPr>
            <w:noProof/>
            <w:webHidden/>
          </w:rPr>
          <w:instrText xml:space="preserve"> PAGEREF _Toc427229225 \h </w:instrText>
        </w:r>
        <w:r>
          <w:rPr>
            <w:noProof/>
            <w:webHidden/>
          </w:rPr>
        </w:r>
        <w:r>
          <w:rPr>
            <w:noProof/>
            <w:webHidden/>
          </w:rPr>
          <w:fldChar w:fldCharType="separate"/>
        </w:r>
        <w:r>
          <w:rPr>
            <w:noProof/>
            <w:webHidden/>
          </w:rPr>
          <w:t>12</w:t>
        </w:r>
        <w:r>
          <w:rPr>
            <w:noProof/>
            <w:webHidden/>
          </w:rPr>
          <w:fldChar w:fldCharType="end"/>
        </w:r>
      </w:hyperlink>
    </w:p>
    <w:p w14:paraId="47D8CDDE" w14:textId="77777777" w:rsidR="005B4DE2" w:rsidRDefault="005B4DE2">
      <w:pPr>
        <w:pStyle w:val="Tabladeilustraciones"/>
        <w:tabs>
          <w:tab w:val="right" w:leader="dot" w:pos="8828"/>
        </w:tabs>
        <w:rPr>
          <w:rFonts w:eastAsiaTheme="minorEastAsia"/>
          <w:noProof/>
          <w:lang w:eastAsia="es-MX"/>
        </w:rPr>
      </w:pPr>
      <w:hyperlink r:id="rId18" w:anchor="_Toc427229226" w:history="1">
        <w:r w:rsidRPr="00EB225B">
          <w:rPr>
            <w:rStyle w:val="Hipervnculo"/>
            <w:noProof/>
          </w:rPr>
          <w:t>Ilustración 3: Recibiendo plástico</w:t>
        </w:r>
        <w:r>
          <w:rPr>
            <w:noProof/>
            <w:webHidden/>
          </w:rPr>
          <w:tab/>
        </w:r>
        <w:r>
          <w:rPr>
            <w:noProof/>
            <w:webHidden/>
          </w:rPr>
          <w:fldChar w:fldCharType="begin"/>
        </w:r>
        <w:r>
          <w:rPr>
            <w:noProof/>
            <w:webHidden/>
          </w:rPr>
          <w:instrText xml:space="preserve"> PAGEREF _Toc427229226 \h </w:instrText>
        </w:r>
        <w:r>
          <w:rPr>
            <w:noProof/>
            <w:webHidden/>
          </w:rPr>
        </w:r>
        <w:r>
          <w:rPr>
            <w:noProof/>
            <w:webHidden/>
          </w:rPr>
          <w:fldChar w:fldCharType="separate"/>
        </w:r>
        <w:r>
          <w:rPr>
            <w:noProof/>
            <w:webHidden/>
          </w:rPr>
          <w:t>12</w:t>
        </w:r>
        <w:r>
          <w:rPr>
            <w:noProof/>
            <w:webHidden/>
          </w:rPr>
          <w:fldChar w:fldCharType="end"/>
        </w:r>
      </w:hyperlink>
    </w:p>
    <w:p w14:paraId="635EA8DE" w14:textId="77777777" w:rsidR="005B4DE2" w:rsidRDefault="005B4DE2">
      <w:pPr>
        <w:pStyle w:val="Tabladeilustraciones"/>
        <w:tabs>
          <w:tab w:val="right" w:leader="dot" w:pos="8828"/>
        </w:tabs>
        <w:rPr>
          <w:rFonts w:eastAsiaTheme="minorEastAsia"/>
          <w:noProof/>
          <w:lang w:eastAsia="es-MX"/>
        </w:rPr>
      </w:pPr>
      <w:hyperlink r:id="rId19" w:anchor="_Toc427229227" w:history="1">
        <w:r w:rsidRPr="00EB225B">
          <w:rPr>
            <w:rStyle w:val="Hipervnculo"/>
            <w:noProof/>
          </w:rPr>
          <w:t>Ilustración 4: Recibiendo una lata de aluminio</w:t>
        </w:r>
        <w:r>
          <w:rPr>
            <w:noProof/>
            <w:webHidden/>
          </w:rPr>
          <w:tab/>
        </w:r>
        <w:r>
          <w:rPr>
            <w:noProof/>
            <w:webHidden/>
          </w:rPr>
          <w:fldChar w:fldCharType="begin"/>
        </w:r>
        <w:r>
          <w:rPr>
            <w:noProof/>
            <w:webHidden/>
          </w:rPr>
          <w:instrText xml:space="preserve"> PAGEREF _Toc427229227 \h </w:instrText>
        </w:r>
        <w:r>
          <w:rPr>
            <w:noProof/>
            <w:webHidden/>
          </w:rPr>
        </w:r>
        <w:r>
          <w:rPr>
            <w:noProof/>
            <w:webHidden/>
          </w:rPr>
          <w:fldChar w:fldCharType="separate"/>
        </w:r>
        <w:r>
          <w:rPr>
            <w:noProof/>
            <w:webHidden/>
          </w:rPr>
          <w:t>12</w:t>
        </w:r>
        <w:r>
          <w:rPr>
            <w:noProof/>
            <w:webHidden/>
          </w:rPr>
          <w:fldChar w:fldCharType="end"/>
        </w:r>
      </w:hyperlink>
    </w:p>
    <w:p w14:paraId="5F03B171" w14:textId="3764745B" w:rsidR="005B4DE2" w:rsidRDefault="005B4DE2">
      <w:r>
        <w:fldChar w:fldCharType="end"/>
      </w:r>
    </w:p>
    <w:p w14:paraId="23D0A206" w14:textId="77777777" w:rsidR="005B4DE2" w:rsidRDefault="005B4DE2">
      <w:r>
        <w:br w:type="page"/>
      </w:r>
    </w:p>
    <w:p w14:paraId="628F8815" w14:textId="77777777" w:rsidR="00A66677" w:rsidRDefault="00A66677">
      <w:pPr>
        <w:rPr>
          <w:rFonts w:asciiTheme="majorHAnsi" w:eastAsiaTheme="majorEastAsia" w:hAnsiTheme="majorHAnsi" w:cstheme="majorBidi"/>
          <w:b/>
          <w:bCs/>
          <w:sz w:val="28"/>
          <w:szCs w:val="28"/>
        </w:rPr>
      </w:pPr>
    </w:p>
    <w:p w14:paraId="2BBB1657" w14:textId="77777777" w:rsidR="00BE79C2" w:rsidRPr="00F357CD" w:rsidRDefault="00A66677" w:rsidP="0039447D">
      <w:pPr>
        <w:pStyle w:val="Ttulo1"/>
      </w:pPr>
      <w:bookmarkStart w:id="2" w:name="_Toc427229208"/>
      <w:r w:rsidRPr="00F357CD">
        <w:t>PROYECTO</w:t>
      </w:r>
      <w:bookmarkEnd w:id="1"/>
      <w:bookmarkEnd w:id="2"/>
    </w:p>
    <w:p w14:paraId="29A48C3C" w14:textId="77777777" w:rsidR="00310217" w:rsidRPr="00F357CD" w:rsidRDefault="00310217" w:rsidP="0039447D">
      <w:pPr>
        <w:pStyle w:val="Ttulo2"/>
      </w:pPr>
      <w:bookmarkStart w:id="3" w:name="_Toc77411134"/>
      <w:bookmarkStart w:id="4" w:name="_Toc379808521"/>
      <w:bookmarkStart w:id="5" w:name="_Toc427229209"/>
      <w:r w:rsidRPr="00F357CD">
        <w:t>Alcance del Proyecto</w:t>
      </w:r>
      <w:bookmarkEnd w:id="3"/>
      <w:bookmarkEnd w:id="4"/>
      <w:bookmarkEnd w:id="5"/>
    </w:p>
    <w:p w14:paraId="66050508" w14:textId="77777777" w:rsidR="00396EDB" w:rsidRPr="00F329E3" w:rsidRDefault="00396EDB" w:rsidP="00396EDB">
      <w:pPr>
        <w:spacing w:line="360" w:lineRule="auto"/>
        <w:jc w:val="both"/>
        <w:rPr>
          <w:rFonts w:ascii="Arial" w:eastAsia="Times New Roman" w:hAnsi="Arial" w:cs="Arial"/>
          <w:sz w:val="24"/>
          <w:szCs w:val="24"/>
          <w:lang w:eastAsia="es-AR"/>
        </w:rPr>
      </w:pPr>
      <w:bookmarkStart w:id="6" w:name="_Toc379808522"/>
      <w:r w:rsidRPr="00F329E3">
        <w:rPr>
          <w:rFonts w:ascii="Arial" w:eastAsia="Times New Roman" w:hAnsi="Arial" w:cs="Arial"/>
          <w:sz w:val="24"/>
          <w:szCs w:val="24"/>
          <w:lang w:eastAsia="es-AR"/>
        </w:rPr>
        <w:t>El alcance de este proyecto es muy subjetivo, ya que siempre podremos hacer algo más por el medi</w:t>
      </w:r>
      <w:r>
        <w:rPr>
          <w:rFonts w:ascii="Arial" w:eastAsia="Times New Roman" w:hAnsi="Arial" w:cs="Arial"/>
          <w:sz w:val="24"/>
          <w:szCs w:val="24"/>
          <w:lang w:eastAsia="es-AR"/>
        </w:rPr>
        <w:t xml:space="preserve">o ambiente, aquí hacemos mención de algunos: </w:t>
      </w:r>
    </w:p>
    <w:p w14:paraId="699EDF51" w14:textId="77777777" w:rsidR="00396EDB" w:rsidRPr="00F329E3" w:rsidRDefault="00396EDB" w:rsidP="00396EDB">
      <w:pPr>
        <w:pStyle w:val="Prrafodelista"/>
        <w:numPr>
          <w:ilvl w:val="0"/>
          <w:numId w:val="5"/>
        </w:numPr>
        <w:spacing w:after="0" w:line="360" w:lineRule="auto"/>
        <w:contextualSpacing w:val="0"/>
        <w:jc w:val="both"/>
        <w:rPr>
          <w:rFonts w:ascii="Arial" w:hAnsi="Arial" w:cs="Arial"/>
          <w:sz w:val="24"/>
          <w:szCs w:val="24"/>
          <w:lang w:eastAsia="es-AR"/>
        </w:rPr>
      </w:pPr>
      <w:r w:rsidRPr="00F329E3">
        <w:rPr>
          <w:rFonts w:ascii="Arial" w:hAnsi="Arial" w:cs="Arial"/>
          <w:sz w:val="24"/>
          <w:szCs w:val="24"/>
          <w:lang w:eastAsia="es-AR"/>
        </w:rPr>
        <w:t>Mantener a la población educada sobre el manejo de desechos y conservación ambiental.</w:t>
      </w:r>
    </w:p>
    <w:p w14:paraId="0EEA1759" w14:textId="77777777" w:rsidR="00396EDB" w:rsidRDefault="00396EDB" w:rsidP="00396EDB">
      <w:pPr>
        <w:pStyle w:val="Prrafodelista"/>
        <w:numPr>
          <w:ilvl w:val="0"/>
          <w:numId w:val="5"/>
        </w:numPr>
        <w:spacing w:after="0" w:line="360" w:lineRule="auto"/>
        <w:contextualSpacing w:val="0"/>
        <w:jc w:val="both"/>
        <w:rPr>
          <w:rFonts w:ascii="Arial" w:hAnsi="Arial" w:cs="Arial"/>
          <w:sz w:val="24"/>
          <w:szCs w:val="24"/>
          <w:lang w:eastAsia="es-AR"/>
        </w:rPr>
      </w:pPr>
      <w:r w:rsidRPr="00F329E3">
        <w:rPr>
          <w:rFonts w:ascii="Arial" w:hAnsi="Arial" w:cs="Arial"/>
          <w:sz w:val="24"/>
          <w:szCs w:val="24"/>
          <w:lang w:eastAsia="es-AR"/>
        </w:rPr>
        <w:t xml:space="preserve">Mantener centros de acopio y manejo ordenado de desechos en </w:t>
      </w:r>
      <w:r>
        <w:rPr>
          <w:rFonts w:ascii="Arial" w:hAnsi="Arial" w:cs="Arial"/>
          <w:sz w:val="24"/>
          <w:szCs w:val="24"/>
          <w:lang w:eastAsia="es-AR"/>
        </w:rPr>
        <w:t>nuestra institución</w:t>
      </w:r>
    </w:p>
    <w:p w14:paraId="458E5A8B" w14:textId="77777777" w:rsidR="00396EDB" w:rsidRDefault="00396EDB" w:rsidP="00396EDB">
      <w:pPr>
        <w:pStyle w:val="Prrafodelista"/>
        <w:numPr>
          <w:ilvl w:val="0"/>
          <w:numId w:val="5"/>
        </w:numPr>
        <w:spacing w:after="0" w:line="360" w:lineRule="auto"/>
        <w:contextualSpacing w:val="0"/>
        <w:jc w:val="both"/>
        <w:rPr>
          <w:rFonts w:ascii="Arial" w:hAnsi="Arial" w:cs="Arial"/>
          <w:sz w:val="24"/>
          <w:szCs w:val="24"/>
          <w:lang w:eastAsia="es-AR"/>
        </w:rPr>
      </w:pPr>
      <w:r>
        <w:rPr>
          <w:rFonts w:ascii="Arial" w:hAnsi="Arial" w:cs="Arial"/>
          <w:sz w:val="24"/>
          <w:szCs w:val="24"/>
          <w:lang w:eastAsia="es-AR"/>
        </w:rPr>
        <w:t>Se enfocara en la universidad, tomando en cuenta que gran número de estudiantes y empleados generan una gran cantidad de desperdicios plásticos.</w:t>
      </w:r>
    </w:p>
    <w:p w14:paraId="01345C98" w14:textId="77777777" w:rsidR="00396EDB" w:rsidRDefault="00396EDB" w:rsidP="00396EDB">
      <w:pPr>
        <w:pStyle w:val="Prrafodelista"/>
        <w:numPr>
          <w:ilvl w:val="0"/>
          <w:numId w:val="5"/>
        </w:numPr>
        <w:spacing w:after="0" w:line="360" w:lineRule="auto"/>
        <w:contextualSpacing w:val="0"/>
        <w:jc w:val="both"/>
        <w:rPr>
          <w:rFonts w:ascii="Arial" w:hAnsi="Arial" w:cs="Arial"/>
          <w:sz w:val="24"/>
          <w:szCs w:val="24"/>
          <w:lang w:eastAsia="es-AR"/>
        </w:rPr>
      </w:pPr>
      <w:r>
        <w:rPr>
          <w:rFonts w:ascii="Arial" w:hAnsi="Arial" w:cs="Arial"/>
          <w:sz w:val="24"/>
          <w:szCs w:val="24"/>
          <w:lang w:eastAsia="es-AR"/>
        </w:rPr>
        <w:t xml:space="preserve">Será escalable, adecuando ciertas restricciones y opciones de acuerdo a lo que se solicite, considerando un posible patrocinio externo. </w:t>
      </w:r>
    </w:p>
    <w:p w14:paraId="50D0DB61" w14:textId="77777777" w:rsidR="00396EDB" w:rsidRDefault="00396EDB" w:rsidP="00396EDB">
      <w:pPr>
        <w:pStyle w:val="Prrafodelista"/>
        <w:numPr>
          <w:ilvl w:val="0"/>
          <w:numId w:val="5"/>
        </w:numPr>
        <w:spacing w:after="0" w:line="360" w:lineRule="auto"/>
        <w:contextualSpacing w:val="0"/>
        <w:jc w:val="both"/>
        <w:rPr>
          <w:rFonts w:ascii="Arial" w:hAnsi="Arial" w:cs="Arial"/>
          <w:sz w:val="24"/>
          <w:szCs w:val="24"/>
          <w:lang w:eastAsia="es-AR"/>
        </w:rPr>
      </w:pPr>
      <w:r>
        <w:rPr>
          <w:rFonts w:ascii="Arial" w:hAnsi="Arial" w:cs="Arial"/>
          <w:sz w:val="24"/>
          <w:szCs w:val="24"/>
          <w:lang w:eastAsia="es-AR"/>
        </w:rPr>
        <w:t xml:space="preserve">Servirá como ejemplo para que otros municipios o universidades adopten propuestas similares en su propio beneficio. </w:t>
      </w:r>
    </w:p>
    <w:p w14:paraId="139D4B9B" w14:textId="777CFFDD" w:rsidR="007D395E" w:rsidRPr="007D395E" w:rsidRDefault="00396EDB" w:rsidP="00396EDB">
      <w:pPr>
        <w:pStyle w:val="Prrafodelista"/>
        <w:numPr>
          <w:ilvl w:val="0"/>
          <w:numId w:val="5"/>
        </w:numPr>
        <w:spacing w:after="160" w:line="480" w:lineRule="auto"/>
        <w:jc w:val="both"/>
        <w:rPr>
          <w:rFonts w:ascii="Arial" w:hAnsi="Arial" w:cs="Arial"/>
          <w:sz w:val="20"/>
          <w:szCs w:val="20"/>
        </w:rPr>
      </w:pPr>
      <w:r>
        <w:rPr>
          <w:rFonts w:ascii="Arial" w:hAnsi="Arial" w:cs="Arial"/>
          <w:sz w:val="24"/>
          <w:szCs w:val="24"/>
          <w:lang w:eastAsia="es-AR"/>
        </w:rPr>
        <w:t>Comprometer a nuestra universidad con el manejo de sus desechos.</w:t>
      </w:r>
    </w:p>
    <w:p w14:paraId="146A2FDC" w14:textId="77777777" w:rsidR="000C6F46" w:rsidRDefault="001043D0" w:rsidP="0039447D">
      <w:pPr>
        <w:pStyle w:val="Ttulo2"/>
      </w:pPr>
      <w:bookmarkStart w:id="7" w:name="_Toc427229210"/>
      <w:r>
        <w:t xml:space="preserve">Objetivos </w:t>
      </w:r>
      <w:r w:rsidRPr="00F357CD">
        <w:t xml:space="preserve"> del Proyect</w:t>
      </w:r>
      <w:r w:rsidR="000C6F46">
        <w:t>o</w:t>
      </w:r>
      <w:bookmarkEnd w:id="7"/>
    </w:p>
    <w:p w14:paraId="48BAC764" w14:textId="77777777" w:rsidR="000C6F46" w:rsidRDefault="000C6F46" w:rsidP="000C6F46">
      <w:pPr>
        <w:pStyle w:val="Ttulo3"/>
      </w:pPr>
      <w:bookmarkStart w:id="8" w:name="_Toc427229211"/>
      <w:bookmarkEnd w:id="6"/>
      <w:r>
        <w:t>Objetivo General</w:t>
      </w:r>
      <w:bookmarkEnd w:id="8"/>
    </w:p>
    <w:p w14:paraId="686A3BEC" w14:textId="3EF59970" w:rsidR="00396EDB" w:rsidRPr="007D395E" w:rsidRDefault="00396EDB" w:rsidP="00396EDB">
      <w:pPr>
        <w:spacing w:line="480" w:lineRule="auto"/>
        <w:jc w:val="both"/>
      </w:pPr>
      <w:r w:rsidRPr="00DC73D5">
        <w:rPr>
          <w:rFonts w:ascii="Arial" w:hAnsi="Arial" w:cs="Arial"/>
          <w:sz w:val="24"/>
          <w:szCs w:val="24"/>
          <w:lang w:eastAsia="es-AR"/>
        </w:rPr>
        <w:t xml:space="preserve">Contribuir a la preservación del  Medio Ambiente, </w:t>
      </w:r>
      <w:r>
        <w:rPr>
          <w:rFonts w:ascii="Arial" w:hAnsi="Arial" w:cs="Arial"/>
          <w:sz w:val="24"/>
          <w:szCs w:val="24"/>
          <w:lang w:eastAsia="es-AR"/>
        </w:rPr>
        <w:t>fomentando</w:t>
      </w:r>
      <w:r w:rsidRPr="00DC73D5">
        <w:rPr>
          <w:rFonts w:ascii="Arial" w:hAnsi="Arial" w:cs="Arial"/>
          <w:sz w:val="24"/>
          <w:szCs w:val="24"/>
          <w:lang w:eastAsia="es-AR"/>
        </w:rPr>
        <w:t xml:space="preserve"> la cultura del reciclaje, a través de la utilización de técnicas </w:t>
      </w:r>
      <w:r>
        <w:rPr>
          <w:rFonts w:ascii="Arial" w:hAnsi="Arial" w:cs="Arial"/>
          <w:sz w:val="24"/>
          <w:szCs w:val="24"/>
          <w:lang w:eastAsia="es-AR"/>
        </w:rPr>
        <w:t>para la transformación de materiales</w:t>
      </w:r>
      <w:r w:rsidRPr="00DC73D5">
        <w:rPr>
          <w:rFonts w:ascii="Arial" w:hAnsi="Arial" w:cs="Arial"/>
          <w:sz w:val="24"/>
          <w:szCs w:val="24"/>
          <w:lang w:eastAsia="es-AR"/>
        </w:rPr>
        <w:t xml:space="preserve">, realizando actividades de comercialización de material reciclable e implementando campañas de adecuado manejo </w:t>
      </w:r>
      <w:r>
        <w:rPr>
          <w:rFonts w:ascii="Arial" w:hAnsi="Arial" w:cs="Arial"/>
          <w:sz w:val="24"/>
          <w:szCs w:val="24"/>
          <w:lang w:eastAsia="es-AR"/>
        </w:rPr>
        <w:t>de estos materiales</w:t>
      </w:r>
      <w:r w:rsidRPr="00DC73D5">
        <w:rPr>
          <w:rFonts w:ascii="Arial" w:hAnsi="Arial" w:cs="Arial"/>
          <w:sz w:val="24"/>
          <w:szCs w:val="24"/>
          <w:lang w:eastAsia="es-AR"/>
        </w:rPr>
        <w:t>, proceso realizado con base en el uso de medios informáticos</w:t>
      </w:r>
      <w:r>
        <w:rPr>
          <w:rFonts w:ascii="Arial" w:hAnsi="Arial" w:cs="Arial"/>
          <w:sz w:val="24"/>
          <w:szCs w:val="24"/>
          <w:lang w:eastAsia="es-AR"/>
        </w:rPr>
        <w:t>, tecnologías de la información y socialización de la experiencia</w:t>
      </w:r>
      <w:r>
        <w:rPr>
          <w:rFonts w:ascii="Arial" w:hAnsi="Arial" w:cs="Arial"/>
          <w:sz w:val="24"/>
          <w:szCs w:val="24"/>
          <w:lang w:eastAsia="es-AR"/>
        </w:rPr>
        <w:t>.</w:t>
      </w:r>
    </w:p>
    <w:p w14:paraId="4E89BE40" w14:textId="49B921D6" w:rsidR="00F241E7" w:rsidRPr="007D395E" w:rsidRDefault="00F241E7" w:rsidP="00EC35F5">
      <w:pPr>
        <w:spacing w:line="480" w:lineRule="auto"/>
        <w:jc w:val="both"/>
      </w:pPr>
    </w:p>
    <w:p w14:paraId="15547E36" w14:textId="77777777" w:rsidR="001043D0" w:rsidRPr="00F357CD" w:rsidRDefault="000C6F46" w:rsidP="000C6F46">
      <w:pPr>
        <w:pStyle w:val="Ttulo3"/>
      </w:pPr>
      <w:bookmarkStart w:id="9" w:name="_Toc427229212"/>
      <w:r>
        <w:t>Objetivos Específicos</w:t>
      </w:r>
      <w:bookmarkEnd w:id="9"/>
    </w:p>
    <w:p w14:paraId="023977F0" w14:textId="77777777" w:rsidR="00396EDB" w:rsidRPr="000D26DA"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bookmarkStart w:id="10" w:name="_GoBack"/>
      <w:r w:rsidRPr="001C5A67">
        <w:rPr>
          <w:rFonts w:ascii="Arial" w:hAnsi="Arial" w:cs="Arial"/>
          <w:sz w:val="24"/>
          <w:szCs w:val="24"/>
          <w:lang w:eastAsia="es-AR"/>
        </w:rPr>
        <w:t xml:space="preserve">Crear e implementar un proyecto piloto que intente reducir los residuos sólidos generados en nuestra universidad. </w:t>
      </w:r>
    </w:p>
    <w:p w14:paraId="71BAEE5A" w14:textId="77777777" w:rsidR="00396EDB" w:rsidRPr="001C5A67"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sidRPr="001C5A67">
        <w:rPr>
          <w:rFonts w:ascii="Arial" w:hAnsi="Arial" w:cs="Arial"/>
          <w:sz w:val="24"/>
          <w:szCs w:val="24"/>
          <w:lang w:eastAsia="es-AR"/>
        </w:rPr>
        <w:t xml:space="preserve">Capacitar estudiantes, personal docente y administrativo en reducción de residuos. </w:t>
      </w:r>
    </w:p>
    <w:p w14:paraId="2B56ED6F" w14:textId="77777777" w:rsidR="00396EDB" w:rsidRPr="001C5A67"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sidRPr="001C5A67">
        <w:rPr>
          <w:rFonts w:ascii="Arial" w:hAnsi="Arial" w:cs="Arial"/>
          <w:sz w:val="24"/>
          <w:szCs w:val="24"/>
          <w:lang w:eastAsia="es-AR"/>
        </w:rPr>
        <w:t xml:space="preserve">Obtener información y datos sobre generación de residuos en la región para  establecer las prioridades del proyecto y apoyar la planeación del manejo de residuos en curso. </w:t>
      </w:r>
    </w:p>
    <w:p w14:paraId="40DF73BF" w14:textId="46CF893B" w:rsidR="00396EDB" w:rsidRPr="001C5A67"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sidRPr="001C5A67">
        <w:rPr>
          <w:rFonts w:ascii="Arial" w:hAnsi="Arial" w:cs="Arial"/>
          <w:sz w:val="24"/>
          <w:szCs w:val="24"/>
          <w:lang w:eastAsia="es-AR"/>
        </w:rPr>
        <w:t xml:space="preserve">Desarrollar una campaña de mercadotecnia para apoyar y promover las actividades de reciclaje así como los productos reciclados. </w:t>
      </w:r>
    </w:p>
    <w:p w14:paraId="5768379C" w14:textId="77777777" w:rsidR="00396EDB"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sidRPr="001C5A67">
        <w:rPr>
          <w:rFonts w:ascii="Arial" w:hAnsi="Arial" w:cs="Arial"/>
          <w:sz w:val="24"/>
          <w:szCs w:val="24"/>
          <w:lang w:eastAsia="es-AR"/>
        </w:rPr>
        <w:t>Proporcionar un ejemplo positivo que inspirara iniciativas industriales en reducción de re</w:t>
      </w:r>
      <w:r>
        <w:rPr>
          <w:rFonts w:ascii="Arial" w:hAnsi="Arial" w:cs="Arial"/>
          <w:sz w:val="24"/>
          <w:szCs w:val="24"/>
          <w:lang w:eastAsia="es-AR"/>
        </w:rPr>
        <w:t>siduos mediante el reciclado.</w:t>
      </w:r>
    </w:p>
    <w:p w14:paraId="542A319D" w14:textId="77777777" w:rsidR="00396EDB"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Pr>
          <w:rFonts w:ascii="Arial" w:hAnsi="Arial" w:cs="Arial"/>
          <w:sz w:val="24"/>
          <w:szCs w:val="24"/>
          <w:lang w:eastAsia="es-AR"/>
        </w:rPr>
        <w:t xml:space="preserve">Mediante estos aprendizajes obtenidos, generar la participación activa de los estudiantes. Se aprende lo que se hace, no lo que el profesor hace. Lo esencial del reciclaje es la experiencia que proporciona. </w:t>
      </w:r>
    </w:p>
    <w:p w14:paraId="71BE3AFC" w14:textId="77777777" w:rsidR="00396EDB"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Pr>
          <w:rFonts w:ascii="Arial" w:hAnsi="Arial" w:cs="Arial"/>
          <w:sz w:val="24"/>
          <w:szCs w:val="24"/>
          <w:lang w:eastAsia="es-AR"/>
        </w:rPr>
        <w:t xml:space="preserve">Disminuir la apatía ambiental, cuando la gente cree que no puede influir o cambiar determinados problemas.   </w:t>
      </w:r>
    </w:p>
    <w:p w14:paraId="29E9C56B" w14:textId="77777777" w:rsidR="00396EDB"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Pr>
          <w:rFonts w:ascii="Arial" w:hAnsi="Arial" w:cs="Arial"/>
          <w:sz w:val="24"/>
          <w:szCs w:val="24"/>
          <w:lang w:eastAsia="es-AR"/>
        </w:rPr>
        <w:t>Conseguir que los usuarios adquieran conocimientos técnicos sobre un problema ambiental, esto resultara suficiente para que lleguen a preocuparse realmente.</w:t>
      </w:r>
    </w:p>
    <w:p w14:paraId="084754B2" w14:textId="77777777" w:rsidR="00396EDB"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sidRPr="00DC73D5">
        <w:rPr>
          <w:rFonts w:ascii="Arial" w:hAnsi="Arial" w:cs="Arial"/>
          <w:sz w:val="24"/>
          <w:szCs w:val="24"/>
          <w:lang w:eastAsia="es-AR"/>
        </w:rPr>
        <w:t>Implementar campañas de reciclaje en la institución educativa, concientizando a todas las personas que nos rodean acerca de la importanc</w:t>
      </w:r>
      <w:r>
        <w:rPr>
          <w:rFonts w:ascii="Arial" w:hAnsi="Arial" w:cs="Arial"/>
          <w:sz w:val="24"/>
          <w:szCs w:val="24"/>
          <w:lang w:eastAsia="es-AR"/>
        </w:rPr>
        <w:t xml:space="preserve">ia de la adecuada separación </w:t>
      </w:r>
      <w:r w:rsidRPr="00DC73D5">
        <w:rPr>
          <w:rFonts w:ascii="Arial" w:hAnsi="Arial" w:cs="Arial"/>
          <w:sz w:val="24"/>
          <w:szCs w:val="24"/>
          <w:lang w:eastAsia="es-AR"/>
        </w:rPr>
        <w:t xml:space="preserve">y posible reutilización de desechos </w:t>
      </w:r>
      <w:r>
        <w:rPr>
          <w:rFonts w:ascii="Arial" w:hAnsi="Arial" w:cs="Arial"/>
          <w:sz w:val="24"/>
          <w:szCs w:val="24"/>
          <w:lang w:eastAsia="es-AR"/>
        </w:rPr>
        <w:t xml:space="preserve">plásticos. </w:t>
      </w:r>
    </w:p>
    <w:p w14:paraId="3388D455" w14:textId="77777777" w:rsidR="00396EDB" w:rsidRPr="001562AE"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sidRPr="001562AE">
        <w:rPr>
          <w:rFonts w:ascii="Arial" w:hAnsi="Arial" w:cs="Arial"/>
          <w:sz w:val="24"/>
          <w:szCs w:val="24"/>
          <w:lang w:eastAsia="es-AR"/>
        </w:rPr>
        <w:t xml:space="preserve">Mejorar la infraestructura </w:t>
      </w:r>
      <w:r>
        <w:rPr>
          <w:rFonts w:ascii="Arial" w:hAnsi="Arial" w:cs="Arial"/>
          <w:sz w:val="24"/>
          <w:szCs w:val="24"/>
          <w:lang w:eastAsia="es-AR"/>
        </w:rPr>
        <w:t>de la universidad</w:t>
      </w:r>
      <w:r w:rsidRPr="001562AE">
        <w:rPr>
          <w:rFonts w:ascii="Arial" w:hAnsi="Arial" w:cs="Arial"/>
          <w:sz w:val="24"/>
          <w:szCs w:val="24"/>
          <w:lang w:eastAsia="es-AR"/>
        </w:rPr>
        <w:t xml:space="preserve"> para el manejo de desechos.</w:t>
      </w:r>
    </w:p>
    <w:p w14:paraId="2346860A" w14:textId="77777777" w:rsidR="00396EDB" w:rsidRDefault="00396EDB" w:rsidP="00396EDB">
      <w:pPr>
        <w:pStyle w:val="Prrafodelista"/>
        <w:numPr>
          <w:ilvl w:val="0"/>
          <w:numId w:val="10"/>
        </w:numPr>
        <w:spacing w:after="0" w:line="360" w:lineRule="auto"/>
        <w:contextualSpacing w:val="0"/>
        <w:jc w:val="both"/>
        <w:rPr>
          <w:rFonts w:ascii="Arial" w:hAnsi="Arial" w:cs="Arial"/>
          <w:sz w:val="24"/>
          <w:szCs w:val="24"/>
          <w:lang w:eastAsia="es-AR"/>
        </w:rPr>
      </w:pPr>
      <w:r w:rsidRPr="001562AE">
        <w:rPr>
          <w:rFonts w:ascii="Arial" w:hAnsi="Arial" w:cs="Arial"/>
          <w:sz w:val="24"/>
          <w:szCs w:val="24"/>
          <w:lang w:eastAsia="es-AR"/>
        </w:rPr>
        <w:t>Realizar obra social par</w:t>
      </w:r>
      <w:r>
        <w:rPr>
          <w:rFonts w:ascii="Arial" w:hAnsi="Arial" w:cs="Arial"/>
          <w:sz w:val="24"/>
          <w:szCs w:val="24"/>
          <w:lang w:eastAsia="es-AR"/>
        </w:rPr>
        <w:t>a mejorar la calidad de vida del alumnado y personal docente que contribuya en este proyecto.</w:t>
      </w:r>
      <w:bookmarkEnd w:id="10"/>
      <w:r>
        <w:rPr>
          <w:rFonts w:ascii="Arial" w:hAnsi="Arial" w:cs="Arial"/>
          <w:sz w:val="24"/>
          <w:szCs w:val="24"/>
          <w:lang w:eastAsia="es-AR"/>
        </w:rPr>
        <w:t xml:space="preserve"> </w:t>
      </w:r>
    </w:p>
    <w:p w14:paraId="4A97ED69" w14:textId="77777777" w:rsidR="001043D0" w:rsidRPr="00BC7E2F" w:rsidRDefault="001043D0" w:rsidP="00FF2905">
      <w:pPr>
        <w:spacing w:after="0" w:line="240" w:lineRule="auto"/>
        <w:jc w:val="both"/>
        <w:rPr>
          <w:rFonts w:ascii="Arial" w:hAnsi="Arial" w:cs="Arial"/>
          <w:i/>
          <w:sz w:val="20"/>
          <w:szCs w:val="20"/>
          <w:lang w:eastAsia="ja-JP"/>
        </w:rPr>
      </w:pPr>
    </w:p>
    <w:p w14:paraId="417BA82A" w14:textId="3BDD8D99" w:rsidR="00310217" w:rsidRPr="00F357CD" w:rsidRDefault="00CE531B" w:rsidP="00CE531B">
      <w:pPr>
        <w:pStyle w:val="MTemaNormal"/>
        <w:tabs>
          <w:tab w:val="left" w:pos="1718"/>
        </w:tabs>
        <w:spacing w:after="0"/>
        <w:ind w:left="0" w:firstLine="708"/>
        <w:rPr>
          <w:rFonts w:ascii="Arial" w:hAnsi="Arial"/>
          <w:szCs w:val="20"/>
          <w:lang w:val="es-MX"/>
        </w:rPr>
      </w:pPr>
      <w:r>
        <w:rPr>
          <w:rFonts w:ascii="Arial" w:hAnsi="Arial"/>
          <w:szCs w:val="20"/>
          <w:lang w:val="es-MX"/>
        </w:rPr>
        <w:tab/>
      </w:r>
    </w:p>
    <w:p w14:paraId="3FEF36FD" w14:textId="77777777" w:rsidR="001F5D09" w:rsidRPr="00F357CD" w:rsidRDefault="001F5D09" w:rsidP="00565969">
      <w:pPr>
        <w:pStyle w:val="Prrafodelista"/>
        <w:numPr>
          <w:ilvl w:val="0"/>
          <w:numId w:val="3"/>
        </w:numPr>
        <w:spacing w:after="0" w:line="240" w:lineRule="auto"/>
        <w:ind w:left="709" w:firstLine="0"/>
        <w:jc w:val="both"/>
        <w:rPr>
          <w:rFonts w:ascii="Arial" w:hAnsi="Arial" w:cs="Arial"/>
          <w:b/>
          <w:vanish/>
          <w:sz w:val="20"/>
          <w:szCs w:val="20"/>
        </w:rPr>
      </w:pPr>
    </w:p>
    <w:p w14:paraId="571D58AF" w14:textId="77777777" w:rsidR="00BC7E2F" w:rsidRDefault="00BC7E2F">
      <w:pPr>
        <w:rPr>
          <w:rFonts w:ascii="Arial" w:hAnsi="Arial" w:cs="Arial"/>
          <w:b/>
          <w:sz w:val="20"/>
          <w:szCs w:val="20"/>
        </w:rPr>
      </w:pPr>
      <w:r>
        <w:rPr>
          <w:rFonts w:ascii="Arial" w:hAnsi="Arial"/>
          <w:bCs/>
          <w:sz w:val="20"/>
          <w:szCs w:val="20"/>
        </w:rPr>
        <w:br w:type="page"/>
      </w:r>
    </w:p>
    <w:p w14:paraId="1BE00413" w14:textId="77777777" w:rsidR="005A7B97" w:rsidRPr="00E866C0" w:rsidRDefault="00A66677" w:rsidP="00E866C0">
      <w:pPr>
        <w:pStyle w:val="Ttulo1"/>
      </w:pPr>
      <w:bookmarkStart w:id="11" w:name="_Toc379808523"/>
      <w:bookmarkStart w:id="12" w:name="_Toc427229213"/>
      <w:r>
        <w:lastRenderedPageBreak/>
        <w:t>GUÍA DE USO</w:t>
      </w:r>
      <w:bookmarkEnd w:id="11"/>
      <w:bookmarkEnd w:id="12"/>
    </w:p>
    <w:p w14:paraId="7C08FFDA" w14:textId="77777777" w:rsidR="001F5D09" w:rsidRPr="00F357CD" w:rsidRDefault="001F5D09" w:rsidP="00565969">
      <w:pPr>
        <w:pStyle w:val="Prrafodelista"/>
        <w:numPr>
          <w:ilvl w:val="0"/>
          <w:numId w:val="2"/>
        </w:numPr>
        <w:spacing w:line="240" w:lineRule="auto"/>
        <w:ind w:firstLine="0"/>
        <w:jc w:val="both"/>
        <w:rPr>
          <w:del w:id="13" w:author="Comparison" w:date="2014-08-27T11:42:00Z"/>
          <w:rFonts w:ascii="Arial" w:hAnsi="Arial" w:cs="Arial"/>
          <w:b/>
          <w:vanish/>
          <w:sz w:val="20"/>
          <w:szCs w:val="20"/>
        </w:rPr>
      </w:pPr>
      <w:bookmarkStart w:id="14" w:name="_Toc396914426"/>
      <w:bookmarkStart w:id="15" w:name="_Toc396976252"/>
      <w:bookmarkStart w:id="16" w:name="_Toc427229214"/>
      <w:bookmarkEnd w:id="14"/>
      <w:bookmarkEnd w:id="15"/>
      <w:bookmarkEnd w:id="16"/>
    </w:p>
    <w:p w14:paraId="073623A3" w14:textId="77777777" w:rsidR="00DA0405" w:rsidRDefault="00355120" w:rsidP="00DA0405">
      <w:pPr>
        <w:pStyle w:val="Ttulo2"/>
        <w:rPr>
          <w:ins w:id="17" w:author="Comparison" w:date="2014-08-27T11:42:00Z"/>
        </w:rPr>
      </w:pPr>
      <w:bookmarkStart w:id="18" w:name="_Toc379808524"/>
      <w:bookmarkStart w:id="19" w:name="_Toc427229215"/>
      <w:r>
        <w:t xml:space="preserve">Funcionalidad </w:t>
      </w:r>
      <w:ins w:id="20" w:author="Comparison" w:date="2014-08-27T11:42:00Z">
        <w:r w:rsidR="00DA0405">
          <w:t>de Inicio</w:t>
        </w:r>
        <w:bookmarkEnd w:id="19"/>
      </w:ins>
    </w:p>
    <w:p w14:paraId="0D2E5823" w14:textId="36B6756A" w:rsidR="00DA0405" w:rsidRPr="008C6D50" w:rsidRDefault="006812ED" w:rsidP="008C6D50">
      <w:pPr>
        <w:spacing w:line="480" w:lineRule="auto"/>
        <w:jc w:val="both"/>
        <w:rPr>
          <w:ins w:id="21" w:author="Comparison" w:date="2014-08-27T11:42:00Z"/>
          <w:rFonts w:ascii="Arial" w:hAnsi="Arial" w:cs="Arial"/>
          <w:sz w:val="20"/>
        </w:rPr>
      </w:pPr>
      <w:r w:rsidRPr="008C6D50">
        <w:rPr>
          <w:rFonts w:ascii="Arial" w:hAnsi="Arial" w:cs="Arial"/>
          <w:sz w:val="20"/>
        </w:rPr>
        <w:t xml:space="preserve">Para </w:t>
      </w:r>
      <w:r w:rsidR="00AE5208" w:rsidRPr="008C6D50">
        <w:rPr>
          <w:rFonts w:ascii="Arial" w:hAnsi="Arial" w:cs="Arial"/>
          <w:sz w:val="20"/>
        </w:rPr>
        <w:t>poder utilizar la</w:t>
      </w:r>
      <w:r w:rsidRPr="008C6D50">
        <w:rPr>
          <w:rFonts w:ascii="Arial" w:hAnsi="Arial" w:cs="Arial"/>
          <w:sz w:val="20"/>
        </w:rPr>
        <w:t xml:space="preserve"> aplicación es necesario pulsar el ícono </w:t>
      </w:r>
      <w:r w:rsidR="00D53E20">
        <w:rPr>
          <w:rFonts w:ascii="Arial" w:hAnsi="Arial" w:cs="Arial"/>
          <w:sz w:val="20"/>
        </w:rPr>
        <w:t>Recicla tu entrada</w:t>
      </w:r>
      <w:r w:rsidR="00AE5208" w:rsidRPr="008C6D50">
        <w:rPr>
          <w:rFonts w:ascii="Arial" w:hAnsi="Arial" w:cs="Arial"/>
          <w:sz w:val="20"/>
        </w:rPr>
        <w:t xml:space="preserve"> que se muestra en la Figura 1</w:t>
      </w:r>
      <w:r w:rsidRPr="008C6D50">
        <w:rPr>
          <w:rFonts w:ascii="Arial" w:hAnsi="Arial" w:cs="Arial"/>
          <w:sz w:val="20"/>
        </w:rPr>
        <w:t xml:space="preserve">. </w:t>
      </w:r>
      <w:ins w:id="22" w:author="Comparison" w:date="2014-08-27T11:42:00Z">
        <w:r w:rsidR="00BB5AF5" w:rsidRPr="008C6D50">
          <w:rPr>
            <w:rFonts w:ascii="Arial" w:hAnsi="Arial" w:cs="Arial"/>
            <w:sz w:val="20"/>
          </w:rPr>
          <w:t>La aplicación cuenta con un</w:t>
        </w:r>
      </w:ins>
      <w:r w:rsidR="00D53E20">
        <w:rPr>
          <w:rFonts w:ascii="Arial" w:hAnsi="Arial" w:cs="Arial"/>
          <w:sz w:val="20"/>
        </w:rPr>
        <w:t xml:space="preserve"> inicio de Sesión el </w:t>
      </w:r>
      <w:ins w:id="23" w:author="Comparison" w:date="2014-08-27T11:42:00Z">
        <w:r w:rsidR="00BB5AF5" w:rsidRPr="008C6D50">
          <w:rPr>
            <w:rFonts w:ascii="Arial" w:hAnsi="Arial" w:cs="Arial"/>
            <w:sz w:val="20"/>
          </w:rPr>
          <w:t xml:space="preserve">cual se puede observar en la Figura </w:t>
        </w:r>
      </w:ins>
      <w:r w:rsidR="00EA24BC" w:rsidRPr="008C6D50">
        <w:rPr>
          <w:rFonts w:ascii="Arial" w:hAnsi="Arial" w:cs="Arial"/>
          <w:sz w:val="20"/>
        </w:rPr>
        <w:t>2</w:t>
      </w:r>
      <w:ins w:id="24" w:author="Comparison" w:date="2014-08-27T11:42:00Z">
        <w:r w:rsidR="00BB5AF5" w:rsidRPr="008C6D50">
          <w:rPr>
            <w:rFonts w:ascii="Arial" w:hAnsi="Arial" w:cs="Arial"/>
            <w:sz w:val="20"/>
          </w:rPr>
          <w:t xml:space="preserve">. A continuación se puede visualizar un </w:t>
        </w:r>
      </w:ins>
      <w:r w:rsidR="00EA24BC" w:rsidRPr="008C6D50">
        <w:rPr>
          <w:rFonts w:ascii="Arial" w:hAnsi="Arial" w:cs="Arial"/>
          <w:sz w:val="20"/>
        </w:rPr>
        <w:t>panel</w:t>
      </w:r>
      <w:ins w:id="25" w:author="Comparison" w:date="2014-08-27T11:42:00Z">
        <w:r w:rsidR="00BB5AF5" w:rsidRPr="008C6D50">
          <w:rPr>
            <w:rFonts w:ascii="Arial" w:hAnsi="Arial" w:cs="Arial"/>
            <w:sz w:val="20"/>
          </w:rPr>
          <w:t xml:space="preserve"> el cual demuestra claramente los módulos de toda la aplicación </w:t>
        </w:r>
      </w:ins>
      <w:bookmarkEnd w:id="18"/>
      <w:r w:rsidR="00B46C51" w:rsidRPr="008C6D50">
        <w:rPr>
          <w:rFonts w:ascii="Arial" w:hAnsi="Arial" w:cs="Arial"/>
          <w:sz w:val="20"/>
        </w:rPr>
        <w:t>c</w:t>
      </w:r>
      <w:ins w:id="26" w:author="Comparison" w:date="2014-08-27T11:42:00Z">
        <w:r w:rsidR="00BB5AF5" w:rsidRPr="008C6D50">
          <w:rPr>
            <w:rFonts w:ascii="Arial" w:hAnsi="Arial" w:cs="Arial"/>
            <w:sz w:val="20"/>
          </w:rPr>
          <w:t xml:space="preserve">omo se muestra en la Figura </w:t>
        </w:r>
      </w:ins>
      <w:r w:rsidR="00EA24BC" w:rsidRPr="008C6D50">
        <w:rPr>
          <w:rFonts w:ascii="Arial" w:hAnsi="Arial" w:cs="Arial"/>
          <w:sz w:val="20"/>
        </w:rPr>
        <w:t>3</w:t>
      </w:r>
      <w:ins w:id="27" w:author="Comparison" w:date="2014-08-27T11:42:00Z">
        <w:r w:rsidR="00BB5AF5" w:rsidRPr="008C6D50">
          <w:rPr>
            <w:rFonts w:ascii="Arial" w:hAnsi="Arial" w:cs="Arial"/>
            <w:sz w:val="20"/>
          </w:rPr>
          <w:t>.</w:t>
        </w:r>
      </w:ins>
    </w:p>
    <w:p w14:paraId="45F7E76B" w14:textId="5E682BB5" w:rsidR="00BB5AF5" w:rsidRDefault="00BB5AF5" w:rsidP="00BB5AF5">
      <w:pPr>
        <w:pStyle w:val="Prrafodelista"/>
        <w:spacing w:line="240" w:lineRule="auto"/>
        <w:jc w:val="both"/>
        <w:rPr>
          <w:ins w:id="28" w:author="Comparison" w:date="2014-08-27T11:42:00Z"/>
          <w:rFonts w:ascii="Arial" w:hAnsi="Arial" w:cs="Arial"/>
          <w:b/>
          <w:vanish/>
          <w:sz w:val="20"/>
          <w:szCs w:val="20"/>
        </w:rPr>
      </w:pPr>
      <w:ins w:id="29" w:author="Comparison" w:date="2014-08-27T11:42:00Z">
        <w:r>
          <w:rPr>
            <w:rFonts w:ascii="Arial" w:hAnsi="Arial" w:cs="Arial"/>
            <w:b/>
            <w:noProof/>
            <w:vanish/>
            <w:sz w:val="20"/>
            <w:szCs w:val="20"/>
            <w:lang w:eastAsia="es-MX"/>
            <w:rPrChange w:id="30" w:author="Unknown">
              <w:rPr>
                <w:noProof/>
                <w:lang w:eastAsia="es-MX"/>
              </w:rPr>
            </w:rPrChange>
          </w:rPr>
          <w:drawing>
            <wp:anchor distT="0" distB="0" distL="114300" distR="114300" simplePos="0" relativeHeight="251702272" behindDoc="0" locked="0" layoutInCell="1" allowOverlap="1" wp14:anchorId="46AD6E03" wp14:editId="0483CCC2">
              <wp:simplePos x="0" y="0"/>
              <wp:positionH relativeFrom="margin">
                <wp:align>left</wp:align>
              </wp:positionH>
              <wp:positionV relativeFrom="paragraph">
                <wp:posOffset>10531</wp:posOffset>
              </wp:positionV>
              <wp:extent cx="2735392" cy="4102930"/>
              <wp:effectExtent l="0" t="0" r="825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OS Simulator Screen shot Aug 27, 2014 8.07.05 AM.png"/>
                      <pic:cNvPicPr/>
                    </pic:nvPicPr>
                    <pic:blipFill>
                      <a:blip r:embed="rId20">
                        <a:extLst>
                          <a:ext uri="{28A0092B-C50C-407E-A947-70E740481C1C}">
                            <a14:useLocalDpi xmlns:a14="http://schemas.microsoft.com/office/drawing/2010/main" val="0"/>
                          </a:ext>
                        </a:extLst>
                      </a:blip>
                      <a:stretch>
                        <a:fillRect/>
                      </a:stretch>
                    </pic:blipFill>
                    <pic:spPr>
                      <a:xfrm>
                        <a:off x="0" y="0"/>
                        <a:ext cx="2735392" cy="4102930"/>
                      </a:xfrm>
                      <a:prstGeom prst="rect">
                        <a:avLst/>
                      </a:prstGeom>
                    </pic:spPr>
                  </pic:pic>
                </a:graphicData>
              </a:graphic>
              <wp14:sizeRelH relativeFrom="margin">
                <wp14:pctWidth>0</wp14:pctWidth>
              </wp14:sizeRelH>
              <wp14:sizeRelV relativeFrom="margin">
                <wp14:pctHeight>0</wp14:pctHeight>
              </wp14:sizeRelV>
            </wp:anchor>
          </w:drawing>
        </w:r>
      </w:ins>
    </w:p>
    <w:p w14:paraId="5275D042" w14:textId="77777777" w:rsidR="00BB5AF5" w:rsidRPr="00BB5AF5" w:rsidRDefault="00BB5AF5" w:rsidP="00BB5AF5">
      <w:pPr>
        <w:rPr>
          <w:ins w:id="31" w:author="Comparison" w:date="2014-08-27T11:42:00Z"/>
        </w:rPr>
      </w:pPr>
    </w:p>
    <w:p w14:paraId="0CC34C65" w14:textId="5D619AFD" w:rsidR="00BB5AF5" w:rsidRPr="00BB5AF5" w:rsidRDefault="00D53E20" w:rsidP="00BB5AF5">
      <w:pPr>
        <w:rPr>
          <w:ins w:id="32" w:author="Comparison" w:date="2014-08-27T11:42:00Z"/>
        </w:rPr>
      </w:pPr>
      <w:r>
        <w:rPr>
          <w:noProof/>
          <w:lang w:eastAsia="es-MX"/>
        </w:rPr>
        <mc:AlternateContent>
          <mc:Choice Requires="wps">
            <w:drawing>
              <wp:anchor distT="0" distB="0" distL="114300" distR="114300" simplePos="0" relativeHeight="251750400" behindDoc="0" locked="0" layoutInCell="1" allowOverlap="1" wp14:anchorId="4BFE44FF" wp14:editId="4C1A9D14">
                <wp:simplePos x="0" y="0"/>
                <wp:positionH relativeFrom="column">
                  <wp:posOffset>654685</wp:posOffset>
                </wp:positionH>
                <wp:positionV relativeFrom="paragraph">
                  <wp:posOffset>3804285</wp:posOffset>
                </wp:positionV>
                <wp:extent cx="273367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a:effectLst/>
                      </wps:spPr>
                      <wps:txbx>
                        <w:txbxContent>
                          <w:p w14:paraId="2E6FBB85" w14:textId="6B819C47" w:rsidR="008F55D5" w:rsidRPr="001456C8" w:rsidRDefault="008F55D5" w:rsidP="00711E68">
                            <w:pPr>
                              <w:pStyle w:val="Descripcin"/>
                              <w:rPr>
                                <w:noProof/>
                              </w:rPr>
                            </w:pPr>
                            <w:bookmarkStart w:id="33" w:name="_Toc427229219"/>
                            <w:r>
                              <w:t xml:space="preserve">Figura </w:t>
                            </w:r>
                            <w:r w:rsidR="006928EA">
                              <w:fldChar w:fldCharType="begin"/>
                            </w:r>
                            <w:r w:rsidR="006928EA">
                              <w:instrText xml:space="preserve"> SEQ Figura \* ARABIC </w:instrText>
                            </w:r>
                            <w:r w:rsidR="006928EA">
                              <w:fldChar w:fldCharType="separate"/>
                            </w:r>
                            <w:r w:rsidR="00A43097">
                              <w:rPr>
                                <w:noProof/>
                              </w:rPr>
                              <w:t>1</w:t>
                            </w:r>
                            <w:r w:rsidR="006928EA">
                              <w:rPr>
                                <w:noProof/>
                              </w:rPr>
                              <w:fldChar w:fldCharType="end"/>
                            </w:r>
                            <w:r>
                              <w:t>: Ícono de la aplicación UTCV MÓVIL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FE44FF" id="_x0000_t202" coordsize="21600,21600" o:spt="202" path="m,l,21600r21600,l21600,xe">
                <v:stroke joinstyle="miter"/>
                <v:path gradientshapeok="t" o:connecttype="rect"/>
              </v:shapetype>
              <v:shape id="Cuadro de texto 70" o:spid="_x0000_s1026" type="#_x0000_t202" style="position:absolute;margin-left:51.55pt;margin-top:299.55pt;width:215.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" stroked="f">
                <v:textbox style="mso-fit-shape-to-text:t" inset="0,0,0,0">
                  <w:txbxContent>
                    <w:p w14:paraId="2E6FBB85" w14:textId="6B819C47" w:rsidR="008F55D5" w:rsidRPr="001456C8" w:rsidRDefault="008F55D5" w:rsidP="00711E68">
                      <w:pPr>
                        <w:pStyle w:val="Descripcin"/>
                        <w:rPr>
                          <w:noProof/>
                        </w:rPr>
                      </w:pPr>
                      <w:bookmarkStart w:id="34" w:name="_Toc427229219"/>
                      <w:r>
                        <w:t xml:space="preserve">Figura </w:t>
                      </w:r>
                      <w:r w:rsidR="006928EA">
                        <w:fldChar w:fldCharType="begin"/>
                      </w:r>
                      <w:r w:rsidR="006928EA">
                        <w:instrText xml:space="preserve"> SEQ Figura \* ARABIC </w:instrText>
                      </w:r>
                      <w:r w:rsidR="006928EA">
                        <w:fldChar w:fldCharType="separate"/>
                      </w:r>
                      <w:r w:rsidR="00A43097">
                        <w:rPr>
                          <w:noProof/>
                        </w:rPr>
                        <w:t>1</w:t>
                      </w:r>
                      <w:r w:rsidR="006928EA">
                        <w:rPr>
                          <w:noProof/>
                        </w:rPr>
                        <w:fldChar w:fldCharType="end"/>
                      </w:r>
                      <w:r>
                        <w:t>: Ícono de la aplicación UTCV MÓVIL</w:t>
                      </w:r>
                      <w:bookmarkEnd w:id="34"/>
                    </w:p>
                  </w:txbxContent>
                </v:textbox>
              </v:shape>
            </w:pict>
          </mc:Fallback>
        </mc:AlternateContent>
      </w:r>
      <w:r>
        <w:rPr>
          <w:noProof/>
          <w:lang w:eastAsia="es-MX"/>
        </w:rPr>
        <w:drawing>
          <wp:anchor distT="0" distB="0" distL="114300" distR="114300" simplePos="0" relativeHeight="251797504" behindDoc="1" locked="0" layoutInCell="1" allowOverlap="1" wp14:anchorId="1EB235C2" wp14:editId="09609C3A">
            <wp:simplePos x="0" y="0"/>
            <wp:positionH relativeFrom="margin">
              <wp:align>left</wp:align>
            </wp:positionH>
            <wp:positionV relativeFrom="paragraph">
              <wp:posOffset>252095</wp:posOffset>
            </wp:positionV>
            <wp:extent cx="5610225" cy="3505200"/>
            <wp:effectExtent l="19050" t="0" r="28575" b="1009650"/>
            <wp:wrapTight wrapText="bothSides">
              <wp:wrapPolygon edited="0">
                <wp:start x="660" y="0"/>
                <wp:lineTo x="-73" y="235"/>
                <wp:lineTo x="-73" y="27704"/>
                <wp:lineTo x="21637" y="27704"/>
                <wp:lineTo x="21637" y="1409"/>
                <wp:lineTo x="21270" y="352"/>
                <wp:lineTo x="20903" y="0"/>
                <wp:lineTo x="660" y="0"/>
              </wp:wrapPolygon>
            </wp:wrapTight>
            <wp:docPr id="26" name="Imagen 26" descr="C:\Users\Olakease\Pictures\Screenshots\Screenshot_2015-08-13-03-4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akease\Pictures\Screenshots\Screenshot_2015-08-13-03-43-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3505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3B567F0E" w14:textId="028D4781" w:rsidR="00BB5AF5" w:rsidRPr="00BB5AF5" w:rsidRDefault="00BB5AF5" w:rsidP="00BB5AF5">
      <w:pPr>
        <w:rPr>
          <w:ins w:id="35" w:author="Comparison" w:date="2014-08-27T11:42:00Z"/>
        </w:rPr>
      </w:pPr>
    </w:p>
    <w:p w14:paraId="0055170E" w14:textId="307BAECC" w:rsidR="00BB5AF5" w:rsidRPr="00BB5AF5" w:rsidRDefault="00BB5AF5" w:rsidP="00BB5AF5">
      <w:pPr>
        <w:rPr>
          <w:ins w:id="36" w:author="Comparison" w:date="2014-08-27T11:42:00Z"/>
        </w:rPr>
      </w:pPr>
    </w:p>
    <w:p w14:paraId="5B6214D4" w14:textId="2C121E5F" w:rsidR="00BB5AF5" w:rsidRPr="00BB5AF5" w:rsidRDefault="00BB5AF5" w:rsidP="00BB5AF5">
      <w:pPr>
        <w:rPr>
          <w:ins w:id="37" w:author="Comparison" w:date="2014-08-27T11:42:00Z"/>
        </w:rPr>
      </w:pPr>
    </w:p>
    <w:p w14:paraId="5CC5F151" w14:textId="2AF423A6" w:rsidR="00BB5AF5" w:rsidRPr="00BB5AF5" w:rsidRDefault="00B4505F" w:rsidP="00BB5AF5">
      <w:pPr>
        <w:rPr>
          <w:ins w:id="38" w:author="Comparison" w:date="2014-08-27T11:42:00Z"/>
        </w:rPr>
      </w:pPr>
      <w:r>
        <w:rPr>
          <w:noProof/>
          <w:lang w:eastAsia="es-MX"/>
        </w:rPr>
        <w:lastRenderedPageBreak/>
        <w:drawing>
          <wp:anchor distT="0" distB="0" distL="114300" distR="114300" simplePos="0" relativeHeight="251800576" behindDoc="1" locked="0" layoutInCell="1" allowOverlap="1" wp14:anchorId="7344BCB4" wp14:editId="18B0E09F">
            <wp:simplePos x="0" y="0"/>
            <wp:positionH relativeFrom="column">
              <wp:posOffset>609351</wp:posOffset>
            </wp:positionH>
            <wp:positionV relativeFrom="paragraph">
              <wp:posOffset>14219</wp:posOffset>
            </wp:positionV>
            <wp:extent cx="4210050" cy="2630170"/>
            <wp:effectExtent l="19050" t="0" r="19050" b="760730"/>
            <wp:wrapTight wrapText="bothSides">
              <wp:wrapPolygon edited="0">
                <wp:start x="489" y="0"/>
                <wp:lineTo x="-98" y="469"/>
                <wp:lineTo x="-98" y="27691"/>
                <wp:lineTo x="21600" y="27691"/>
                <wp:lineTo x="21600" y="1408"/>
                <wp:lineTo x="21502" y="1095"/>
                <wp:lineTo x="21014" y="0"/>
                <wp:lineTo x="489" y="0"/>
              </wp:wrapPolygon>
            </wp:wrapTight>
            <wp:docPr id="29" name="Imagen 29" descr="C:\Users\Olakease\Pictures\Screenshots\Screenshot_2015-08-13-03-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akease\Pictures\Screenshots\Screenshot_2015-08-13-03-43-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0050" cy="26301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30C792A8" w14:textId="4DF32B8E" w:rsidR="00BB5AF5" w:rsidRPr="00BB5AF5" w:rsidRDefault="00BB5AF5" w:rsidP="00BB5AF5">
      <w:pPr>
        <w:rPr>
          <w:ins w:id="39" w:author="Comparison" w:date="2014-08-27T11:42:00Z"/>
        </w:rPr>
      </w:pPr>
    </w:p>
    <w:p w14:paraId="6CBEA569" w14:textId="7350CC20" w:rsidR="00BB5AF5" w:rsidRDefault="00BB5AF5" w:rsidP="00BB5AF5">
      <w:pPr>
        <w:rPr>
          <w:ins w:id="40" w:author="Comparison" w:date="2014-08-27T11:42:00Z"/>
        </w:rPr>
      </w:pPr>
    </w:p>
    <w:p w14:paraId="68DC955E" w14:textId="2EAB0C65" w:rsidR="00012D6B" w:rsidRDefault="00BB5AF5" w:rsidP="00BB5AF5">
      <w:pPr>
        <w:jc w:val="center"/>
      </w:pPr>
      <w:ins w:id="41" w:author="Comparison" w:date="2014-08-27T11:42:00Z">
        <w:r>
          <w:tab/>
        </w:r>
      </w:ins>
    </w:p>
    <w:p w14:paraId="58F4D71D" w14:textId="3B50E220" w:rsidR="00012D6B" w:rsidRPr="00012D6B" w:rsidRDefault="00012D6B" w:rsidP="00012D6B"/>
    <w:p w14:paraId="025686B2" w14:textId="43F53E58" w:rsidR="00012D6B" w:rsidRPr="00012D6B" w:rsidRDefault="00012D6B" w:rsidP="00012D6B"/>
    <w:p w14:paraId="032F593A" w14:textId="77777777" w:rsidR="00012D6B" w:rsidRPr="00012D6B" w:rsidRDefault="00012D6B" w:rsidP="00012D6B"/>
    <w:p w14:paraId="7CBD6938" w14:textId="653B4966" w:rsidR="00012D6B" w:rsidRPr="00012D6B" w:rsidRDefault="00012D6B" w:rsidP="00012D6B"/>
    <w:p w14:paraId="397D99C1" w14:textId="2D2C3ECF" w:rsidR="00012D6B" w:rsidRPr="00012D6B" w:rsidRDefault="00B4505F" w:rsidP="00012D6B">
      <w:r>
        <w:rPr>
          <w:noProof/>
          <w:lang w:eastAsia="es-MX"/>
        </w:rPr>
        <mc:AlternateContent>
          <mc:Choice Requires="wps">
            <w:drawing>
              <wp:anchor distT="0" distB="0" distL="114300" distR="114300" simplePos="0" relativeHeight="251752448" behindDoc="0" locked="0" layoutInCell="1" allowOverlap="1" wp14:anchorId="7C8DAC05" wp14:editId="5617519B">
                <wp:simplePos x="0" y="0"/>
                <wp:positionH relativeFrom="margin">
                  <wp:align>center</wp:align>
                </wp:positionH>
                <wp:positionV relativeFrom="paragraph">
                  <wp:posOffset>34842</wp:posOffset>
                </wp:positionV>
                <wp:extent cx="2724150" cy="635"/>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14:paraId="56CADF95" w14:textId="0EFA630C" w:rsidR="008F55D5" w:rsidRPr="00021B77" w:rsidRDefault="008F55D5" w:rsidP="00711E68">
                            <w:pPr>
                              <w:pStyle w:val="Descripcin"/>
                              <w:rPr>
                                <w:noProof/>
                              </w:rPr>
                            </w:pPr>
                            <w:bookmarkStart w:id="42" w:name="_Toc427229220"/>
                            <w:r>
                              <w:t xml:space="preserve">Figura </w:t>
                            </w:r>
                            <w:r w:rsidR="006928EA">
                              <w:fldChar w:fldCharType="begin"/>
                            </w:r>
                            <w:r w:rsidR="006928EA">
                              <w:instrText xml:space="preserve"> SEQ Figura \* ARABIC </w:instrText>
                            </w:r>
                            <w:r w:rsidR="006928EA">
                              <w:fldChar w:fldCharType="separate"/>
                            </w:r>
                            <w:r w:rsidR="00A43097">
                              <w:rPr>
                                <w:noProof/>
                              </w:rPr>
                              <w:t>2</w:t>
                            </w:r>
                            <w:r w:rsidR="006928EA">
                              <w:rPr>
                                <w:noProof/>
                              </w:rPr>
                              <w:fldChar w:fldCharType="end"/>
                            </w:r>
                            <w:r>
                              <w:t xml:space="preserve">: </w:t>
                            </w:r>
                            <w:r w:rsidR="00D53E20">
                              <w:t>Inicio de Sesión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DAC05" id="Cuadro de texto 71" o:spid="_x0000_s1027" type="#_x0000_t202" style="position:absolute;margin-left:0;margin-top:2.75pt;width:214.5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" stroked="f">
                <v:textbox style="mso-fit-shape-to-text:t" inset="0,0,0,0">
                  <w:txbxContent>
                    <w:p w14:paraId="56CADF95" w14:textId="0EFA630C" w:rsidR="008F55D5" w:rsidRPr="00021B77" w:rsidRDefault="008F55D5" w:rsidP="00711E68">
                      <w:pPr>
                        <w:pStyle w:val="Descripcin"/>
                        <w:rPr>
                          <w:noProof/>
                        </w:rPr>
                      </w:pPr>
                      <w:bookmarkStart w:id="43" w:name="_Toc427229220"/>
                      <w:r>
                        <w:t xml:space="preserve">Figura </w:t>
                      </w:r>
                      <w:r w:rsidR="006928EA">
                        <w:fldChar w:fldCharType="begin"/>
                      </w:r>
                      <w:r w:rsidR="006928EA">
                        <w:instrText xml:space="preserve"> SEQ Figura \* ARABIC </w:instrText>
                      </w:r>
                      <w:r w:rsidR="006928EA">
                        <w:fldChar w:fldCharType="separate"/>
                      </w:r>
                      <w:r w:rsidR="00A43097">
                        <w:rPr>
                          <w:noProof/>
                        </w:rPr>
                        <w:t>2</w:t>
                      </w:r>
                      <w:r w:rsidR="006928EA">
                        <w:rPr>
                          <w:noProof/>
                        </w:rPr>
                        <w:fldChar w:fldCharType="end"/>
                      </w:r>
                      <w:r>
                        <w:t xml:space="preserve">: </w:t>
                      </w:r>
                      <w:r w:rsidR="00D53E20">
                        <w:t>Inicio de Sesión</w:t>
                      </w:r>
                      <w:bookmarkEnd w:id="43"/>
                    </w:p>
                  </w:txbxContent>
                </v:textbox>
                <w10:wrap anchorx="margin"/>
              </v:shape>
            </w:pict>
          </mc:Fallback>
        </mc:AlternateContent>
      </w:r>
    </w:p>
    <w:p w14:paraId="2DB5DC47" w14:textId="02D796CB" w:rsidR="00012D6B" w:rsidRPr="00012D6B" w:rsidRDefault="00012D6B" w:rsidP="00012D6B"/>
    <w:p w14:paraId="35BCD3B6" w14:textId="4767FC3D" w:rsidR="00012D6B" w:rsidRPr="00012D6B" w:rsidRDefault="00B4505F" w:rsidP="00012D6B">
      <w:r>
        <w:rPr>
          <w:noProof/>
          <w:lang w:eastAsia="es-MX"/>
        </w:rPr>
        <w:drawing>
          <wp:anchor distT="0" distB="0" distL="114300" distR="114300" simplePos="0" relativeHeight="251799552" behindDoc="1" locked="0" layoutInCell="1" allowOverlap="1" wp14:anchorId="1B5BD3D4" wp14:editId="71DB20E4">
            <wp:simplePos x="0" y="0"/>
            <wp:positionH relativeFrom="margin">
              <wp:posOffset>446074</wp:posOffset>
            </wp:positionH>
            <wp:positionV relativeFrom="paragraph">
              <wp:posOffset>162809</wp:posOffset>
            </wp:positionV>
            <wp:extent cx="4463966" cy="2789030"/>
            <wp:effectExtent l="19050" t="0" r="13335" b="792480"/>
            <wp:wrapNone/>
            <wp:docPr id="40" name="Imagen 40" descr="C:\Users\Olakease\Pictures\Screenshots\Screenshot_2015-08-13-10-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lakease\Pictures\Screenshots\Screenshot_2015-08-13-10-09-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3966" cy="27890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36496CD" w14:textId="1FCA62AE" w:rsidR="001F5D09" w:rsidRDefault="001F5D09" w:rsidP="00012D6B">
      <w:pPr>
        <w:tabs>
          <w:tab w:val="left" w:pos="2362"/>
        </w:tabs>
      </w:pPr>
    </w:p>
    <w:p w14:paraId="5E9CBDC8" w14:textId="6C54DC45" w:rsidR="00012D6B" w:rsidRDefault="00012D6B" w:rsidP="00012D6B">
      <w:pPr>
        <w:tabs>
          <w:tab w:val="left" w:pos="2362"/>
        </w:tabs>
      </w:pPr>
    </w:p>
    <w:p w14:paraId="3E298E14" w14:textId="527EA18C" w:rsidR="00012D6B" w:rsidRDefault="00012D6B" w:rsidP="00012D6B">
      <w:pPr>
        <w:tabs>
          <w:tab w:val="left" w:pos="2362"/>
        </w:tabs>
      </w:pPr>
    </w:p>
    <w:p w14:paraId="5B3C68BC" w14:textId="67B68FC2" w:rsidR="00012D6B" w:rsidRDefault="00012D6B" w:rsidP="00012D6B">
      <w:pPr>
        <w:tabs>
          <w:tab w:val="left" w:pos="2362"/>
        </w:tabs>
      </w:pPr>
    </w:p>
    <w:p w14:paraId="378ADB79" w14:textId="61C0AB65" w:rsidR="00012D6B" w:rsidRDefault="00012D6B" w:rsidP="00012D6B">
      <w:pPr>
        <w:tabs>
          <w:tab w:val="left" w:pos="2362"/>
        </w:tabs>
      </w:pPr>
    </w:p>
    <w:p w14:paraId="65128F5D" w14:textId="0CC5B261" w:rsidR="00012D6B" w:rsidRDefault="00012D6B" w:rsidP="00012D6B">
      <w:pPr>
        <w:tabs>
          <w:tab w:val="left" w:pos="2362"/>
        </w:tabs>
      </w:pPr>
    </w:p>
    <w:p w14:paraId="1412DDE5" w14:textId="0AC05B97" w:rsidR="00012D6B" w:rsidRDefault="00012D6B" w:rsidP="00012D6B">
      <w:pPr>
        <w:tabs>
          <w:tab w:val="left" w:pos="2362"/>
        </w:tabs>
      </w:pPr>
    </w:p>
    <w:p w14:paraId="32D75E61" w14:textId="24A15EA1" w:rsidR="00012D6B" w:rsidRDefault="00012D6B" w:rsidP="00012D6B">
      <w:pPr>
        <w:tabs>
          <w:tab w:val="left" w:pos="2362"/>
        </w:tabs>
      </w:pPr>
    </w:p>
    <w:p w14:paraId="0B4C6DF5" w14:textId="6BFD5B64" w:rsidR="00012D6B" w:rsidRDefault="00B4505F" w:rsidP="00012D6B">
      <w:pPr>
        <w:tabs>
          <w:tab w:val="left" w:pos="2362"/>
        </w:tabs>
      </w:pPr>
      <w:r>
        <w:rPr>
          <w:noProof/>
          <w:lang w:eastAsia="es-MX"/>
        </w:rPr>
        <mc:AlternateContent>
          <mc:Choice Requires="wps">
            <w:drawing>
              <wp:anchor distT="0" distB="0" distL="114300" distR="114300" simplePos="0" relativeHeight="251754496" behindDoc="0" locked="0" layoutInCell="1" allowOverlap="1" wp14:anchorId="5ED0DEB7" wp14:editId="5410B2E6">
                <wp:simplePos x="0" y="0"/>
                <wp:positionH relativeFrom="margin">
                  <wp:align>center</wp:align>
                </wp:positionH>
                <wp:positionV relativeFrom="paragraph">
                  <wp:posOffset>179456</wp:posOffset>
                </wp:positionV>
                <wp:extent cx="2742565" cy="635"/>
                <wp:effectExtent l="0" t="0" r="635" b="0"/>
                <wp:wrapNone/>
                <wp:docPr id="72" name="Cuadro de texto 72"/>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a:effectLst/>
                      </wps:spPr>
                      <wps:txbx>
                        <w:txbxContent>
                          <w:p w14:paraId="36FB3B3D" w14:textId="224B7536" w:rsidR="008F55D5" w:rsidRPr="00555926" w:rsidRDefault="008F55D5" w:rsidP="00711E68">
                            <w:pPr>
                              <w:pStyle w:val="Descripcin"/>
                              <w:rPr>
                                <w:noProof/>
                              </w:rPr>
                            </w:pPr>
                            <w:bookmarkStart w:id="44" w:name="_Toc427229221"/>
                            <w:r>
                              <w:t xml:space="preserve">Figura </w:t>
                            </w:r>
                            <w:r w:rsidR="006928EA">
                              <w:fldChar w:fldCharType="begin"/>
                            </w:r>
                            <w:r w:rsidR="006928EA">
                              <w:instrText xml:space="preserve"> SEQ Figura \* ARABIC </w:instrText>
                            </w:r>
                            <w:r w:rsidR="006928EA">
                              <w:fldChar w:fldCharType="separate"/>
                            </w:r>
                            <w:r w:rsidR="00A43097">
                              <w:rPr>
                                <w:noProof/>
                              </w:rPr>
                              <w:t>3</w:t>
                            </w:r>
                            <w:r w:rsidR="006928EA">
                              <w:rPr>
                                <w:noProof/>
                              </w:rPr>
                              <w:fldChar w:fldCharType="end"/>
                            </w:r>
                            <w:r>
                              <w:t xml:space="preserve">: Menú principal </w:t>
                            </w:r>
                            <w:r w:rsidR="00B4505F">
                              <w:t>Recicla tu entrada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0DEB7" id="Cuadro de texto 72" o:spid="_x0000_s1028" type="#_x0000_t202" style="position:absolute;margin-left:0;margin-top:14.15pt;width:215.95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xOgIAAHs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" stroked="f">
                <v:textbox style="mso-fit-shape-to-text:t" inset="0,0,0,0">
                  <w:txbxContent>
                    <w:p w14:paraId="36FB3B3D" w14:textId="224B7536" w:rsidR="008F55D5" w:rsidRPr="00555926" w:rsidRDefault="008F55D5" w:rsidP="00711E68">
                      <w:pPr>
                        <w:pStyle w:val="Descripcin"/>
                        <w:rPr>
                          <w:noProof/>
                        </w:rPr>
                      </w:pPr>
                      <w:bookmarkStart w:id="45" w:name="_Toc427229221"/>
                      <w:r>
                        <w:t xml:space="preserve">Figura </w:t>
                      </w:r>
                      <w:r w:rsidR="006928EA">
                        <w:fldChar w:fldCharType="begin"/>
                      </w:r>
                      <w:r w:rsidR="006928EA">
                        <w:instrText xml:space="preserve"> SEQ Figura \* ARABIC </w:instrText>
                      </w:r>
                      <w:r w:rsidR="006928EA">
                        <w:fldChar w:fldCharType="separate"/>
                      </w:r>
                      <w:r w:rsidR="00A43097">
                        <w:rPr>
                          <w:noProof/>
                        </w:rPr>
                        <w:t>3</w:t>
                      </w:r>
                      <w:r w:rsidR="006928EA">
                        <w:rPr>
                          <w:noProof/>
                        </w:rPr>
                        <w:fldChar w:fldCharType="end"/>
                      </w:r>
                      <w:r>
                        <w:t xml:space="preserve">: Menú principal </w:t>
                      </w:r>
                      <w:r w:rsidR="00B4505F">
                        <w:t>Recicla tu entrada</w:t>
                      </w:r>
                      <w:bookmarkEnd w:id="45"/>
                    </w:p>
                  </w:txbxContent>
                </v:textbox>
                <w10:wrap anchorx="margin"/>
              </v:shape>
            </w:pict>
          </mc:Fallback>
        </mc:AlternateContent>
      </w:r>
    </w:p>
    <w:p w14:paraId="0E2304C2" w14:textId="6A62D11E" w:rsidR="00012D6B" w:rsidRDefault="00012D6B" w:rsidP="00012D6B">
      <w:pPr>
        <w:tabs>
          <w:tab w:val="left" w:pos="2362"/>
        </w:tabs>
      </w:pPr>
    </w:p>
    <w:p w14:paraId="707A3527" w14:textId="012D55CE" w:rsidR="00044A45" w:rsidRDefault="00044A45">
      <w:r>
        <w:br w:type="page"/>
      </w:r>
    </w:p>
    <w:p w14:paraId="715B2A76" w14:textId="3B954DC9" w:rsidR="003639F8" w:rsidRDefault="00355120" w:rsidP="0039447D">
      <w:pPr>
        <w:pStyle w:val="Ttulo2"/>
        <w:rPr>
          <w:ins w:id="46" w:author="Comparison" w:date="2014-08-27T11:42:00Z"/>
        </w:rPr>
      </w:pPr>
      <w:bookmarkStart w:id="47" w:name="_Toc427229216"/>
      <w:ins w:id="48" w:author="Comparison" w:date="2014-08-27T11:42:00Z">
        <w:r>
          <w:lastRenderedPageBreak/>
          <w:t>Funcionalidad “</w:t>
        </w:r>
      </w:ins>
      <w:r w:rsidR="001E410A">
        <w:t>Videos</w:t>
      </w:r>
      <w:ins w:id="49" w:author="Comparison" w:date="2014-08-27T11:42:00Z">
        <w:r w:rsidR="00EE1A06">
          <w:t>”</w:t>
        </w:r>
        <w:bookmarkEnd w:id="47"/>
      </w:ins>
    </w:p>
    <w:p w14:paraId="45ADFF23" w14:textId="4E5925DB" w:rsidR="00795765" w:rsidRDefault="00EC35F5" w:rsidP="00EC35F5">
      <w:pPr>
        <w:spacing w:line="480" w:lineRule="auto"/>
        <w:jc w:val="both"/>
        <w:rPr>
          <w:rFonts w:ascii="Arial" w:hAnsi="Arial" w:cs="Arial"/>
          <w:sz w:val="20"/>
        </w:rPr>
      </w:pPr>
      <w:del w:id="50" w:author="Comparison" w:date="2014-08-27T11:42:00Z">
        <w:r w:rsidRPr="00EC35F5">
          <w:rPr>
            <w:rFonts w:ascii="Arial" w:hAnsi="Arial" w:cs="Arial"/>
            <w:noProof/>
            <w:sz w:val="20"/>
            <w:lang w:eastAsia="es-MX"/>
            <w:rPrChange w:id="51" w:author="Unknown">
              <w:rPr>
                <w:noProof/>
                <w:lang w:eastAsia="es-MX"/>
              </w:rPr>
            </w:rPrChange>
          </w:rPr>
          <w:drawing>
            <wp:anchor distT="0" distB="0" distL="114300" distR="114300" simplePos="0" relativeHeight="251661312" behindDoc="0" locked="0" layoutInCell="1" allowOverlap="1" wp14:anchorId="00B35380" wp14:editId="6AD75F3E">
              <wp:simplePos x="0" y="0"/>
              <wp:positionH relativeFrom="margin">
                <wp:posOffset>3111500</wp:posOffset>
              </wp:positionH>
              <wp:positionV relativeFrom="paragraph">
                <wp:posOffset>1342580</wp:posOffset>
              </wp:positionV>
              <wp:extent cx="2571750" cy="392430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 Simulator Screen shot Aug 18, 2014 10.50.51 AM.png"/>
                      <pic:cNvPicPr/>
                    </pic:nvPicPr>
                    <pic:blipFill>
                      <a:blip r:embed="rId24">
                        <a:extLst>
                          <a:ext uri="{28A0092B-C50C-407E-A947-70E740481C1C}">
                            <a14:useLocalDpi xmlns:a14="http://schemas.microsoft.com/office/drawing/2010/main" val="0"/>
                          </a:ext>
                        </a:extLst>
                      </a:blip>
                      <a:stretch>
                        <a:fillRect/>
                      </a:stretch>
                    </pic:blipFill>
                    <pic:spPr>
                      <a:xfrm>
                        <a:off x="0" y="0"/>
                        <a:ext cx="2571750" cy="3924300"/>
                      </a:xfrm>
                      <a:prstGeom prst="rect">
                        <a:avLst/>
                      </a:prstGeom>
                    </pic:spPr>
                  </pic:pic>
                </a:graphicData>
              </a:graphic>
              <wp14:sizeRelH relativeFrom="margin">
                <wp14:pctWidth>0</wp14:pctWidth>
              </wp14:sizeRelH>
              <wp14:sizeRelV relativeFrom="margin">
                <wp14:pctHeight>0</wp14:pctHeight>
              </wp14:sizeRelV>
            </wp:anchor>
          </w:drawing>
        </w:r>
        <w:r w:rsidRPr="00EC35F5">
          <w:rPr>
            <w:rFonts w:ascii="Arial" w:hAnsi="Arial" w:cs="Arial"/>
            <w:noProof/>
            <w:sz w:val="20"/>
            <w:lang w:eastAsia="es-MX"/>
            <w:rPrChange w:id="52" w:author="Unknown">
              <w:rPr>
                <w:noProof/>
                <w:lang w:eastAsia="es-MX"/>
              </w:rPr>
            </w:rPrChange>
          </w:rPr>
          <w:drawing>
            <wp:anchor distT="0" distB="0" distL="114300" distR="114300" simplePos="0" relativeHeight="251682816" behindDoc="0" locked="0" layoutInCell="1" allowOverlap="1" wp14:anchorId="78031480" wp14:editId="29365D33">
              <wp:simplePos x="0" y="0"/>
              <wp:positionH relativeFrom="margin">
                <wp:posOffset>0</wp:posOffset>
              </wp:positionH>
              <wp:positionV relativeFrom="paragraph">
                <wp:posOffset>1370140</wp:posOffset>
              </wp:positionV>
              <wp:extent cx="2576195" cy="3864610"/>
              <wp:effectExtent l="0" t="0" r="0"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OS Simulator Screen shot Aug 25, 2014 8.25.15 AM.png"/>
                      <pic:cNvPicPr/>
                    </pic:nvPicPr>
                    <pic:blipFill>
                      <a:blip r:embed="rId25">
                        <a:extLst>
                          <a:ext uri="{28A0092B-C50C-407E-A947-70E740481C1C}">
                            <a14:useLocalDpi xmlns:a14="http://schemas.microsoft.com/office/drawing/2010/main" val="0"/>
                          </a:ext>
                        </a:extLst>
                      </a:blip>
                      <a:stretch>
                        <a:fillRect/>
                      </a:stretch>
                    </pic:blipFill>
                    <pic:spPr>
                      <a:xfrm>
                        <a:off x="0" y="0"/>
                        <a:ext cx="2576195" cy="3864610"/>
                      </a:xfrm>
                      <a:prstGeom prst="rect">
                        <a:avLst/>
                      </a:prstGeom>
                    </pic:spPr>
                  </pic:pic>
                </a:graphicData>
              </a:graphic>
              <wp14:sizeRelH relativeFrom="margin">
                <wp14:pctWidth>0</wp14:pctWidth>
              </wp14:sizeRelH>
              <wp14:sizeRelV relativeFrom="margin">
                <wp14:pctHeight>0</wp14:pctHeight>
              </wp14:sizeRelV>
            </wp:anchor>
          </w:drawing>
        </w:r>
        <w:r w:rsidRPr="00EC35F5">
          <w:rPr>
            <w:rFonts w:ascii="Arial" w:hAnsi="Arial" w:cs="Arial"/>
            <w:noProof/>
            <w:sz w:val="20"/>
            <w:lang w:eastAsia="es-MX"/>
            <w:rPrChange w:id="53" w:author="Unknown">
              <w:rPr>
                <w:noProof/>
                <w:lang w:eastAsia="es-MX"/>
              </w:rPr>
            </w:rPrChange>
          </w:rPr>
          <mc:AlternateContent>
            <mc:Choice Requires="wps">
              <w:drawing>
                <wp:anchor distT="0" distB="0" distL="114300" distR="114300" simplePos="0" relativeHeight="251660288" behindDoc="0" locked="0" layoutInCell="1" allowOverlap="1" wp14:anchorId="5341220D" wp14:editId="04C434A7">
                  <wp:simplePos x="0" y="0"/>
                  <wp:positionH relativeFrom="margin">
                    <wp:posOffset>3257995</wp:posOffset>
                  </wp:positionH>
                  <wp:positionV relativeFrom="paragraph">
                    <wp:posOffset>5260975</wp:posOffset>
                  </wp:positionV>
                  <wp:extent cx="1943100" cy="635"/>
                  <wp:effectExtent l="0" t="0" r="0" b="0"/>
                  <wp:wrapTopAndBottom/>
                  <wp:docPr id="3" name="Cuadro de texto 3"/>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a:effectLst/>
                        </wps:spPr>
                        <wps:txbx>
                          <w:txbxContent>
                            <w:p w14:paraId="7412A6AB" w14:textId="77777777" w:rsidR="008F55D5" w:rsidRPr="00726381" w:rsidRDefault="008F55D5" w:rsidP="00FF2805">
                              <w:pPr>
                                <w:pStyle w:val="Descripcin"/>
                                <w:rPr>
                                  <w:del w:id="54" w:author="Comparison" w:date="2014-08-27T11:42:00Z"/>
                                  <w:noProof/>
                                </w:rPr>
                              </w:pPr>
                              <w:del w:id="55" w:author="Comparison" w:date="2014-08-27T11:42:00Z">
                                <w:r>
                                  <w:delText xml:space="preserve">Figura </w:delText>
                                </w:r>
                                <w:r>
                                  <w:rPr>
                                    <w:b w:val="0"/>
                                    <w:bCs w:val="0"/>
                                  </w:rPr>
                                  <w:fldChar w:fldCharType="begin"/>
                                </w:r>
                                <w:r>
                                  <w:delInstrText xml:space="preserve"> SEQ Figura \* ARABIC </w:delInstrText>
                                </w:r>
                                <w:r>
                                  <w:rPr>
                                    <w:b w:val="0"/>
                                    <w:bCs w:val="0"/>
                                  </w:rPr>
                                  <w:fldChar w:fldCharType="separate"/>
                                </w:r>
                                <w:r>
                                  <w:rPr>
                                    <w:noProof/>
                                  </w:rPr>
                                  <w:delText>2</w:delText>
                                </w:r>
                                <w:r>
                                  <w:rPr>
                                    <w:b w:val="0"/>
                                    <w:bCs w:val="0"/>
                                    <w:noProof/>
                                  </w:rPr>
                                  <w:fldChar w:fldCharType="end"/>
                                </w:r>
                                <w:r>
                                  <w:delText>: Módulo "Consulta de carreras"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1220D" id="Cuadro de texto 3" o:spid="_x0000_s1029" type="#_x0000_t202" style="position:absolute;left:0;text-align:left;margin-left:256.55pt;margin-top:414.25pt;width:153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" stroked="f">
                  <v:textbox style="mso-fit-shape-to-text:t" inset="0,0,0,0">
                    <w:txbxContent>
                      <w:p w14:paraId="7412A6AB" w14:textId="77777777" w:rsidR="008F55D5" w:rsidRPr="00726381" w:rsidRDefault="008F55D5" w:rsidP="00FF2805">
                        <w:pPr>
                          <w:pStyle w:val="Descripcin"/>
                          <w:rPr>
                            <w:del w:id="56" w:author="Comparison" w:date="2014-08-27T11:42:00Z"/>
                            <w:noProof/>
                          </w:rPr>
                        </w:pPr>
                        <w:del w:id="57" w:author="Comparison" w:date="2014-08-27T11:42:00Z">
                          <w:r>
                            <w:delText xml:space="preserve">Figura </w:delText>
                          </w:r>
                          <w:r>
                            <w:rPr>
                              <w:b w:val="0"/>
                              <w:bCs w:val="0"/>
                            </w:rPr>
                            <w:fldChar w:fldCharType="begin"/>
                          </w:r>
                          <w:r>
                            <w:delInstrText xml:space="preserve"> SEQ Figura \* ARABIC </w:delInstrText>
                          </w:r>
                          <w:r>
                            <w:rPr>
                              <w:b w:val="0"/>
                              <w:bCs w:val="0"/>
                            </w:rPr>
                            <w:fldChar w:fldCharType="separate"/>
                          </w:r>
                          <w:r>
                            <w:rPr>
                              <w:noProof/>
                            </w:rPr>
                            <w:delText>2</w:delText>
                          </w:r>
                          <w:r>
                            <w:rPr>
                              <w:b w:val="0"/>
                              <w:bCs w:val="0"/>
                              <w:noProof/>
                            </w:rPr>
                            <w:fldChar w:fldCharType="end"/>
                          </w:r>
                          <w:r>
                            <w:delText>: Módulo "Consulta de carreras"</w:delText>
                          </w:r>
                        </w:del>
                      </w:p>
                    </w:txbxContent>
                  </v:textbox>
                  <w10:wrap type="topAndBottom" anchorx="margin"/>
                </v:shape>
              </w:pict>
            </mc:Fallback>
          </mc:AlternateContent>
        </w:r>
        <w:r w:rsidRPr="00EC35F5">
          <w:rPr>
            <w:rFonts w:ascii="Arial" w:hAnsi="Arial" w:cs="Arial"/>
            <w:noProof/>
            <w:sz w:val="20"/>
            <w:lang w:eastAsia="es-MX"/>
            <w:rPrChange w:id="58" w:author="Unknown">
              <w:rPr>
                <w:noProof/>
                <w:lang w:eastAsia="es-MX"/>
              </w:rPr>
            </w:rPrChange>
          </w:rPr>
          <mc:AlternateContent>
            <mc:Choice Requires="wps">
              <w:drawing>
                <wp:anchor distT="0" distB="0" distL="114300" distR="114300" simplePos="0" relativeHeight="251663360" behindDoc="0" locked="0" layoutInCell="1" allowOverlap="1" wp14:anchorId="409D4434" wp14:editId="6C4E682A">
                  <wp:simplePos x="0" y="0"/>
                  <wp:positionH relativeFrom="margin">
                    <wp:align>left</wp:align>
                  </wp:positionH>
                  <wp:positionV relativeFrom="paragraph">
                    <wp:posOffset>5258394</wp:posOffset>
                  </wp:positionV>
                  <wp:extent cx="257175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14:paraId="758F5269" w14:textId="77777777" w:rsidR="008F55D5" w:rsidRPr="00CC0383" w:rsidRDefault="008F55D5" w:rsidP="00FF2805">
                              <w:pPr>
                                <w:pStyle w:val="Descripcin"/>
                                <w:rPr>
                                  <w:del w:id="59" w:author="Comparison" w:date="2014-08-27T11:42:00Z"/>
                                  <w:noProof/>
                                </w:rPr>
                              </w:pPr>
                              <w:del w:id="60" w:author="Comparison" w:date="2014-08-27T11:42:00Z">
                                <w:r>
                                  <w:delText xml:space="preserve">Figura </w:delText>
                                </w:r>
                                <w:r>
                                  <w:rPr>
                                    <w:b w:val="0"/>
                                    <w:bCs w:val="0"/>
                                  </w:rPr>
                                  <w:fldChar w:fldCharType="begin"/>
                                </w:r>
                                <w:r>
                                  <w:delInstrText xml:space="preserve"> SEQ Figura \* ARABIC </w:delInstrText>
                                </w:r>
                                <w:r>
                                  <w:rPr>
                                    <w:b w:val="0"/>
                                    <w:bCs w:val="0"/>
                                  </w:rPr>
                                  <w:fldChar w:fldCharType="separate"/>
                                </w:r>
                                <w:r>
                                  <w:rPr>
                                    <w:noProof/>
                                  </w:rPr>
                                  <w:delText>1</w:delText>
                                </w:r>
                                <w:r>
                                  <w:rPr>
                                    <w:b w:val="0"/>
                                    <w:bCs w:val="0"/>
                                    <w:noProof/>
                                  </w:rPr>
                                  <w:fldChar w:fldCharType="end"/>
                                </w:r>
                                <w:r>
                                  <w:delText>: Módulo "Consulta de carreras"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D4434" id="Cuadro de texto 5" o:spid="_x0000_s1030" type="#_x0000_t202" style="position:absolute;left:0;text-align:left;margin-left:0;margin-top:414.05pt;width:2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" stroked="f">
                  <v:textbox style="mso-fit-shape-to-text:t" inset="0,0,0,0">
                    <w:txbxContent>
                      <w:p w14:paraId="758F5269" w14:textId="77777777" w:rsidR="008F55D5" w:rsidRPr="00CC0383" w:rsidRDefault="008F55D5" w:rsidP="00FF2805">
                        <w:pPr>
                          <w:pStyle w:val="Descripcin"/>
                          <w:rPr>
                            <w:del w:id="61" w:author="Comparison" w:date="2014-08-27T11:42:00Z"/>
                            <w:noProof/>
                          </w:rPr>
                        </w:pPr>
                        <w:del w:id="62" w:author="Comparison" w:date="2014-08-27T11:42:00Z">
                          <w:r>
                            <w:delText xml:space="preserve">Figura </w:delText>
                          </w:r>
                          <w:r>
                            <w:rPr>
                              <w:b w:val="0"/>
                              <w:bCs w:val="0"/>
                            </w:rPr>
                            <w:fldChar w:fldCharType="begin"/>
                          </w:r>
                          <w:r>
                            <w:delInstrText xml:space="preserve"> SEQ Figura \* ARABIC </w:delInstrText>
                          </w:r>
                          <w:r>
                            <w:rPr>
                              <w:b w:val="0"/>
                              <w:bCs w:val="0"/>
                            </w:rPr>
                            <w:fldChar w:fldCharType="separate"/>
                          </w:r>
                          <w:r>
                            <w:rPr>
                              <w:noProof/>
                            </w:rPr>
                            <w:delText>1</w:delText>
                          </w:r>
                          <w:r>
                            <w:rPr>
                              <w:b w:val="0"/>
                              <w:bCs w:val="0"/>
                              <w:noProof/>
                            </w:rPr>
                            <w:fldChar w:fldCharType="end"/>
                          </w:r>
                          <w:r>
                            <w:delText>: Módulo "Consulta de carreras"</w:delText>
                          </w:r>
                        </w:del>
                      </w:p>
                    </w:txbxContent>
                  </v:textbox>
                  <w10:wrap type="topAndBottom" anchorx="margin"/>
                </v:shape>
              </w:pict>
            </mc:Fallback>
          </mc:AlternateContent>
        </w:r>
      </w:del>
      <w:r w:rsidR="00795765">
        <w:rPr>
          <w:rFonts w:ascii="Arial" w:hAnsi="Arial" w:cs="Arial"/>
          <w:sz w:val="20"/>
        </w:rPr>
        <w:t>Para poder acceder a este módulo es necesario pulsar el botón de “</w:t>
      </w:r>
      <w:r w:rsidR="001E410A">
        <w:rPr>
          <w:rFonts w:ascii="Arial" w:hAnsi="Arial" w:cs="Arial"/>
          <w:sz w:val="20"/>
        </w:rPr>
        <w:t>Videos</w:t>
      </w:r>
      <w:r w:rsidR="00795765">
        <w:rPr>
          <w:rFonts w:ascii="Arial" w:hAnsi="Arial" w:cs="Arial"/>
          <w:sz w:val="20"/>
        </w:rPr>
        <w:t>” el cual es visible en la figura 3.</w:t>
      </w:r>
    </w:p>
    <w:p w14:paraId="079F90E1" w14:textId="48D560E9" w:rsidR="00355120" w:rsidRPr="00EC35F5" w:rsidRDefault="001E410A" w:rsidP="00EC35F5">
      <w:pPr>
        <w:spacing w:line="480" w:lineRule="auto"/>
        <w:jc w:val="both"/>
        <w:rPr>
          <w:rFonts w:ascii="Arial" w:hAnsi="Arial" w:cs="Arial"/>
          <w:sz w:val="20"/>
        </w:rPr>
      </w:pPr>
      <w:r>
        <w:rPr>
          <w:rFonts w:ascii="Arial" w:hAnsi="Arial" w:cs="Arial"/>
          <w:sz w:val="20"/>
        </w:rPr>
        <w:t xml:space="preserve">Este módulo permite visualizar videos (Figura 4) instructivos sobre la aplicación, como usar el proyecto, quienes somos y como ayudar al medio ambiente </w:t>
      </w:r>
      <w:r w:rsidR="00355120" w:rsidRPr="00EC35F5">
        <w:rPr>
          <w:rFonts w:ascii="Arial" w:hAnsi="Arial" w:cs="Arial"/>
          <w:sz w:val="20"/>
        </w:rPr>
        <w:t>en la UTCV</w:t>
      </w:r>
      <w:r>
        <w:rPr>
          <w:rFonts w:ascii="Arial" w:hAnsi="Arial" w:cs="Arial"/>
          <w:sz w:val="20"/>
        </w:rPr>
        <w:t>.</w:t>
      </w:r>
      <w:ins w:id="63" w:author="Comparison" w:date="2014-08-27T11:42:00Z">
        <w:r w:rsidR="00A3091D">
          <w:rPr>
            <w:rFonts w:ascii="Arial" w:hAnsi="Arial" w:cs="Arial"/>
            <w:sz w:val="20"/>
          </w:rPr>
          <w:t xml:space="preserve"> </w:t>
        </w:r>
      </w:ins>
    </w:p>
    <w:p w14:paraId="0F85B3F3" w14:textId="67E25E38" w:rsidR="00FF2805" w:rsidRDefault="001E410A" w:rsidP="00355120">
      <w:pPr>
        <w:jc w:val="both"/>
      </w:pPr>
      <w:r>
        <w:rPr>
          <w:rFonts w:ascii="Arial" w:hAnsi="Arial" w:cs="Arial"/>
          <w:noProof/>
          <w:sz w:val="20"/>
          <w:lang w:eastAsia="es-MX"/>
        </w:rPr>
        <w:drawing>
          <wp:anchor distT="0" distB="0" distL="114300" distR="114300" simplePos="0" relativeHeight="251798528" behindDoc="1" locked="0" layoutInCell="1" allowOverlap="1" wp14:anchorId="72456741" wp14:editId="3DE9EF5B">
            <wp:simplePos x="0" y="0"/>
            <wp:positionH relativeFrom="column">
              <wp:posOffset>-3810</wp:posOffset>
            </wp:positionH>
            <wp:positionV relativeFrom="paragraph">
              <wp:posOffset>-4445</wp:posOffset>
            </wp:positionV>
            <wp:extent cx="5610225" cy="3505200"/>
            <wp:effectExtent l="19050" t="0" r="28575" b="1009650"/>
            <wp:wrapNone/>
            <wp:docPr id="39" name="Imagen 39" descr="C:\Users\Olakease\Pictures\Screenshots\Screenshot_2015-08-13-03-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akease\Pictures\Screenshots\Screenshot_2015-08-13-03-42-4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3505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17553994" w14:textId="4650A3B8" w:rsidR="00355120" w:rsidRPr="00355120" w:rsidRDefault="00355120" w:rsidP="00355120">
      <w:pPr>
        <w:jc w:val="both"/>
      </w:pPr>
    </w:p>
    <w:p w14:paraId="3B8E91DC" w14:textId="43DC6B43" w:rsidR="00115425" w:rsidRDefault="001E410A">
      <w:pPr>
        <w:rPr>
          <w:rFonts w:ascii="Arial" w:eastAsia="Times New Roman" w:hAnsi="Arial" w:cs="Arial"/>
          <w:sz w:val="20"/>
          <w:szCs w:val="20"/>
          <w:lang w:val="es-ES" w:eastAsia="es-ES"/>
        </w:rPr>
      </w:pPr>
      <w:r>
        <w:rPr>
          <w:noProof/>
          <w:lang w:eastAsia="es-MX"/>
        </w:rPr>
        <mc:AlternateContent>
          <mc:Choice Requires="wps">
            <w:drawing>
              <wp:anchor distT="0" distB="0" distL="114300" distR="114300" simplePos="0" relativeHeight="251791360" behindDoc="0" locked="0" layoutInCell="1" allowOverlap="1" wp14:anchorId="5756AFAB" wp14:editId="18E2DB9C">
                <wp:simplePos x="0" y="0"/>
                <wp:positionH relativeFrom="margin">
                  <wp:align>center</wp:align>
                </wp:positionH>
                <wp:positionV relativeFrom="paragraph">
                  <wp:posOffset>2959100</wp:posOffset>
                </wp:positionV>
                <wp:extent cx="2576195" cy="63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a:effectLst/>
                      </wps:spPr>
                      <wps:txbx>
                        <w:txbxContent>
                          <w:p w14:paraId="2A330D16" w14:textId="6A4D3D8D" w:rsidR="008F55D5" w:rsidRPr="00336B71" w:rsidRDefault="008F55D5" w:rsidP="00433FA5">
                            <w:pPr>
                              <w:pStyle w:val="Descripcin"/>
                              <w:rPr>
                                <w:rFonts w:ascii="Arial" w:eastAsia="Times New Roman" w:hAnsi="Arial" w:cs="Arial"/>
                                <w:noProof/>
                                <w:sz w:val="20"/>
                                <w:szCs w:val="20"/>
                              </w:rPr>
                            </w:pPr>
                            <w:bookmarkStart w:id="64" w:name="_Toc427229222"/>
                            <w:r>
                              <w:t xml:space="preserve">Figura </w:t>
                            </w:r>
                            <w:r w:rsidR="006928EA">
                              <w:fldChar w:fldCharType="begin"/>
                            </w:r>
                            <w:r w:rsidR="006928EA">
                              <w:instrText xml:space="preserve"> SEQ Figura \* ARABIC </w:instrText>
                            </w:r>
                            <w:r w:rsidR="006928EA">
                              <w:fldChar w:fldCharType="separate"/>
                            </w:r>
                            <w:r w:rsidR="00A43097">
                              <w:rPr>
                                <w:noProof/>
                              </w:rPr>
                              <w:t>4</w:t>
                            </w:r>
                            <w:r w:rsidR="006928EA">
                              <w:rPr>
                                <w:noProof/>
                              </w:rPr>
                              <w:fldChar w:fldCharType="end"/>
                            </w:r>
                            <w:r>
                              <w:t xml:space="preserve">: </w:t>
                            </w:r>
                            <w:r w:rsidR="001E410A">
                              <w:t>Modulo de Videos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6AFAB" id="Cuadro de texto 91" o:spid="_x0000_s1031" type="#_x0000_t202" style="position:absolute;margin-left:0;margin-top:233pt;width:202.8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" stroked="f">
                <v:textbox style="mso-fit-shape-to-text:t" inset="0,0,0,0">
                  <w:txbxContent>
                    <w:p w14:paraId="2A330D16" w14:textId="6A4D3D8D" w:rsidR="008F55D5" w:rsidRPr="00336B71" w:rsidRDefault="008F55D5" w:rsidP="00433FA5">
                      <w:pPr>
                        <w:pStyle w:val="Descripcin"/>
                        <w:rPr>
                          <w:rFonts w:ascii="Arial" w:eastAsia="Times New Roman" w:hAnsi="Arial" w:cs="Arial"/>
                          <w:noProof/>
                          <w:sz w:val="20"/>
                          <w:szCs w:val="20"/>
                        </w:rPr>
                      </w:pPr>
                      <w:bookmarkStart w:id="65" w:name="_Toc427229222"/>
                      <w:r>
                        <w:t xml:space="preserve">Figura </w:t>
                      </w:r>
                      <w:r w:rsidR="006928EA">
                        <w:fldChar w:fldCharType="begin"/>
                      </w:r>
                      <w:r w:rsidR="006928EA">
                        <w:instrText xml:space="preserve"> SEQ Figura \* ARABIC </w:instrText>
                      </w:r>
                      <w:r w:rsidR="006928EA">
                        <w:fldChar w:fldCharType="separate"/>
                      </w:r>
                      <w:r w:rsidR="00A43097">
                        <w:rPr>
                          <w:noProof/>
                        </w:rPr>
                        <w:t>4</w:t>
                      </w:r>
                      <w:r w:rsidR="006928EA">
                        <w:rPr>
                          <w:noProof/>
                        </w:rPr>
                        <w:fldChar w:fldCharType="end"/>
                      </w:r>
                      <w:r>
                        <w:t xml:space="preserve">: </w:t>
                      </w:r>
                      <w:r w:rsidR="001E410A">
                        <w:t>Modulo de Videos</w:t>
                      </w:r>
                      <w:bookmarkEnd w:id="65"/>
                    </w:p>
                  </w:txbxContent>
                </v:textbox>
                <w10:wrap anchorx="margin"/>
              </v:shape>
            </w:pict>
          </mc:Fallback>
        </mc:AlternateContent>
      </w:r>
      <w:r w:rsidR="00115425">
        <w:rPr>
          <w:rFonts w:ascii="Arial" w:hAnsi="Arial"/>
          <w:szCs w:val="20"/>
        </w:rPr>
        <w:br w:type="page"/>
      </w:r>
    </w:p>
    <w:p w14:paraId="677E71C2" w14:textId="26C5D380" w:rsidR="00611265" w:rsidRPr="00F357CD" w:rsidRDefault="00611265" w:rsidP="00FF2905">
      <w:pPr>
        <w:pStyle w:val="MTemaNormal"/>
        <w:spacing w:after="0"/>
        <w:ind w:left="0"/>
        <w:rPr>
          <w:rFonts w:ascii="Arial" w:hAnsi="Arial"/>
          <w:szCs w:val="20"/>
        </w:rPr>
      </w:pPr>
    </w:p>
    <w:p w14:paraId="78DF16E9" w14:textId="40248F9E" w:rsidR="005A7B97" w:rsidRDefault="00115425" w:rsidP="0039447D">
      <w:pPr>
        <w:pStyle w:val="Ttulo2"/>
      </w:pPr>
      <w:bookmarkStart w:id="66" w:name="_Toc379808525"/>
      <w:bookmarkStart w:id="67" w:name="_Toc427229217"/>
      <w:r>
        <w:t>Funcionalidad “</w:t>
      </w:r>
      <w:r w:rsidR="00FF37B2">
        <w:t>Lista totales</w:t>
      </w:r>
      <w:r w:rsidR="005A7B97">
        <w:t>”</w:t>
      </w:r>
      <w:bookmarkEnd w:id="66"/>
      <w:bookmarkEnd w:id="67"/>
    </w:p>
    <w:p w14:paraId="217ED704" w14:textId="67D38F2F" w:rsidR="00115425" w:rsidRPr="00EC35F5" w:rsidRDefault="00FF37B2" w:rsidP="00EC35F5">
      <w:pPr>
        <w:spacing w:line="480" w:lineRule="auto"/>
        <w:jc w:val="both"/>
        <w:rPr>
          <w:rFonts w:ascii="Arial" w:hAnsi="Arial" w:cs="Arial"/>
          <w:sz w:val="20"/>
        </w:rPr>
      </w:pPr>
      <w:r>
        <w:rPr>
          <w:rFonts w:ascii="Arial" w:hAnsi="Arial" w:cs="Arial"/>
          <w:sz w:val="20"/>
        </w:rPr>
        <w:t>Como po</w:t>
      </w:r>
      <w:r w:rsidR="00B4505F">
        <w:rPr>
          <w:rFonts w:ascii="Arial" w:hAnsi="Arial" w:cs="Arial"/>
          <w:sz w:val="20"/>
        </w:rPr>
        <w:t>n</w:t>
      </w:r>
      <w:r>
        <w:rPr>
          <w:rFonts w:ascii="Arial" w:hAnsi="Arial" w:cs="Arial"/>
          <w:sz w:val="20"/>
        </w:rPr>
        <w:t xml:space="preserve">emos ver </w:t>
      </w:r>
      <w:r w:rsidR="00B4505F">
        <w:rPr>
          <w:rFonts w:ascii="Arial" w:hAnsi="Arial" w:cs="Arial"/>
          <w:sz w:val="20"/>
        </w:rPr>
        <w:t>a</w:t>
      </w:r>
      <w:r>
        <w:rPr>
          <w:rFonts w:ascii="Arial" w:hAnsi="Arial" w:cs="Arial"/>
          <w:sz w:val="20"/>
        </w:rPr>
        <w:t>tr</w:t>
      </w:r>
      <w:r w:rsidR="00B4505F">
        <w:rPr>
          <w:rFonts w:ascii="Arial" w:hAnsi="Arial" w:cs="Arial"/>
          <w:sz w:val="20"/>
        </w:rPr>
        <w:t>á</w:t>
      </w:r>
      <w:r>
        <w:rPr>
          <w:rFonts w:ascii="Arial" w:hAnsi="Arial" w:cs="Arial"/>
          <w:sz w:val="20"/>
        </w:rPr>
        <w:t xml:space="preserve">s en la figura 2 </w:t>
      </w:r>
      <w:r w:rsidR="00B4505F">
        <w:rPr>
          <w:rFonts w:ascii="Arial" w:hAnsi="Arial" w:cs="Arial"/>
          <w:sz w:val="20"/>
        </w:rPr>
        <w:t>pulsamos</w:t>
      </w:r>
      <w:r>
        <w:rPr>
          <w:rFonts w:ascii="Arial" w:hAnsi="Arial" w:cs="Arial"/>
          <w:sz w:val="20"/>
        </w:rPr>
        <w:t xml:space="preserve"> la </w:t>
      </w:r>
      <w:r w:rsidR="00B4505F">
        <w:rPr>
          <w:rFonts w:ascii="Arial" w:hAnsi="Arial" w:cs="Arial"/>
          <w:sz w:val="20"/>
        </w:rPr>
        <w:t>sección</w:t>
      </w:r>
      <w:r>
        <w:rPr>
          <w:rFonts w:ascii="Arial" w:hAnsi="Arial" w:cs="Arial"/>
          <w:sz w:val="20"/>
        </w:rPr>
        <w:t xml:space="preserve"> que está denominada Puntos el cual </w:t>
      </w:r>
      <w:r w:rsidR="00B4505F">
        <w:rPr>
          <w:rFonts w:ascii="Arial" w:hAnsi="Arial" w:cs="Arial"/>
          <w:sz w:val="20"/>
        </w:rPr>
        <w:t>desplegará</w:t>
      </w:r>
      <w:r>
        <w:rPr>
          <w:rFonts w:ascii="Arial" w:hAnsi="Arial" w:cs="Arial"/>
          <w:sz w:val="20"/>
        </w:rPr>
        <w:t xml:space="preserve"> una pantalla nuevo y contraerá el menú lateral</w:t>
      </w:r>
      <w:r w:rsidR="005741A0" w:rsidRPr="00EC35F5">
        <w:rPr>
          <w:rFonts w:ascii="Arial" w:hAnsi="Arial" w:cs="Arial"/>
          <w:sz w:val="20"/>
        </w:rPr>
        <w:t>.</w:t>
      </w:r>
      <w:r>
        <w:rPr>
          <w:rFonts w:ascii="Arial" w:hAnsi="Arial" w:cs="Arial"/>
          <w:sz w:val="20"/>
        </w:rPr>
        <w:t xml:space="preserve"> Dependiendo de la conexión a internet es el tiempo que tardará en </w:t>
      </w:r>
      <w:r w:rsidR="00FF67F3">
        <w:rPr>
          <w:rFonts w:ascii="Arial" w:hAnsi="Arial" w:cs="Arial"/>
          <w:sz w:val="20"/>
        </w:rPr>
        <w:t xml:space="preserve">cargar la lista que se muestra en la figura 5. Una vez que la carga de datos haya finalizado podemos ver los totales </w:t>
      </w:r>
      <w:r w:rsidR="00071CE2">
        <w:rPr>
          <w:rFonts w:ascii="Arial" w:hAnsi="Arial" w:cs="Arial"/>
          <w:sz w:val="20"/>
        </w:rPr>
        <w:t>por materiales que ha ingresado la persona que se “logeo” el principio.</w:t>
      </w:r>
    </w:p>
    <w:p w14:paraId="1A0B7D5C" w14:textId="4AE9A061" w:rsidR="00586E53" w:rsidRPr="00B4505F" w:rsidRDefault="00B4505F">
      <w:pPr>
        <w:rPr>
          <w:rFonts w:ascii="Arial" w:eastAsia="Times New Roman" w:hAnsi="Arial" w:cs="Arial"/>
          <w:b/>
          <w:bCs/>
          <w:sz w:val="20"/>
          <w:szCs w:val="20"/>
          <w:lang w:val="es-ES" w:eastAsia="es-ES"/>
        </w:rPr>
      </w:pPr>
      <w:r w:rsidRPr="00B4505F">
        <w:rPr>
          <w:noProof/>
          <w:lang w:eastAsia="es-MX"/>
        </w:rPr>
        <mc:AlternateContent>
          <mc:Choice Requires="wps">
            <w:drawing>
              <wp:anchor distT="0" distB="0" distL="114300" distR="114300" simplePos="0" relativeHeight="251758592" behindDoc="0" locked="0" layoutInCell="1" allowOverlap="1" wp14:anchorId="3FCA0D07" wp14:editId="09AE6A80">
                <wp:simplePos x="0" y="0"/>
                <wp:positionH relativeFrom="margin">
                  <wp:align>center</wp:align>
                </wp:positionH>
                <wp:positionV relativeFrom="paragraph">
                  <wp:posOffset>3634105</wp:posOffset>
                </wp:positionV>
                <wp:extent cx="2581275" cy="635"/>
                <wp:effectExtent l="0" t="0" r="9525" b="0"/>
                <wp:wrapNone/>
                <wp:docPr id="74" name="Cuadro de texto 74"/>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14:paraId="764E3458" w14:textId="6E062597" w:rsidR="008F55D5" w:rsidRPr="00791B33" w:rsidRDefault="008F55D5" w:rsidP="00711E68">
                            <w:pPr>
                              <w:pStyle w:val="Descripcin"/>
                              <w:rPr>
                                <w:rFonts w:ascii="Arial" w:eastAsia="Times New Roman" w:hAnsi="Arial" w:cs="Arial"/>
                                <w:noProof/>
                                <w:szCs w:val="20"/>
                              </w:rPr>
                            </w:pPr>
                            <w:bookmarkStart w:id="68" w:name="_Toc427229223"/>
                            <w:r>
                              <w:t xml:space="preserve">Figura </w:t>
                            </w:r>
                            <w:r w:rsidR="006928EA">
                              <w:fldChar w:fldCharType="begin"/>
                            </w:r>
                            <w:r w:rsidR="006928EA">
                              <w:instrText xml:space="preserve"> SEQ Figura \* ARABIC </w:instrText>
                            </w:r>
                            <w:r w:rsidR="006928EA">
                              <w:fldChar w:fldCharType="separate"/>
                            </w:r>
                            <w:r w:rsidR="00A43097">
                              <w:rPr>
                                <w:noProof/>
                              </w:rPr>
                              <w:t>6</w:t>
                            </w:r>
                            <w:r w:rsidR="006928EA">
                              <w:rPr>
                                <w:noProof/>
                              </w:rPr>
                              <w:fldChar w:fldCharType="end"/>
                            </w:r>
                            <w:r>
                              <w:t>: Módulo "</w:t>
                            </w:r>
                            <w:r w:rsidR="00B4505F">
                              <w:t>Lista totales</w:t>
                            </w:r>
                            <w:r>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A0D07" id="Cuadro de texto 74" o:spid="_x0000_s1032" type="#_x0000_t202" style="position:absolute;margin-left:0;margin-top:286.15pt;width:203.25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" stroked="f">
                <v:textbox style="mso-fit-shape-to-text:t" inset="0,0,0,0">
                  <w:txbxContent>
                    <w:p w14:paraId="764E3458" w14:textId="6E062597" w:rsidR="008F55D5" w:rsidRPr="00791B33" w:rsidRDefault="008F55D5" w:rsidP="00711E68">
                      <w:pPr>
                        <w:pStyle w:val="Descripcin"/>
                        <w:rPr>
                          <w:rFonts w:ascii="Arial" w:eastAsia="Times New Roman" w:hAnsi="Arial" w:cs="Arial"/>
                          <w:noProof/>
                          <w:szCs w:val="20"/>
                        </w:rPr>
                      </w:pPr>
                      <w:bookmarkStart w:id="69" w:name="_Toc427229223"/>
                      <w:r>
                        <w:t xml:space="preserve">Figura </w:t>
                      </w:r>
                      <w:r w:rsidR="006928EA">
                        <w:fldChar w:fldCharType="begin"/>
                      </w:r>
                      <w:r w:rsidR="006928EA">
                        <w:instrText xml:space="preserve"> SEQ Figura \* ARABIC </w:instrText>
                      </w:r>
                      <w:r w:rsidR="006928EA">
                        <w:fldChar w:fldCharType="separate"/>
                      </w:r>
                      <w:r w:rsidR="00A43097">
                        <w:rPr>
                          <w:noProof/>
                        </w:rPr>
                        <w:t>6</w:t>
                      </w:r>
                      <w:r w:rsidR="006928EA">
                        <w:rPr>
                          <w:noProof/>
                        </w:rPr>
                        <w:fldChar w:fldCharType="end"/>
                      </w:r>
                      <w:r>
                        <w:t>: Módulo "</w:t>
                      </w:r>
                      <w:r w:rsidR="00B4505F">
                        <w:t>Lista totales</w:t>
                      </w:r>
                      <w:r>
                        <w:t>"</w:t>
                      </w:r>
                      <w:bookmarkEnd w:id="69"/>
                    </w:p>
                  </w:txbxContent>
                </v:textbox>
                <w10:wrap anchorx="margin"/>
              </v:shape>
            </w:pict>
          </mc:Fallback>
        </mc:AlternateContent>
      </w:r>
      <w:r w:rsidRPr="00B4505F">
        <w:rPr>
          <w:rFonts w:ascii="Arial" w:eastAsia="Times New Roman" w:hAnsi="Arial" w:cs="Arial"/>
          <w:b/>
          <w:bCs/>
          <w:noProof/>
          <w:sz w:val="20"/>
          <w:szCs w:val="20"/>
          <w:lang w:eastAsia="es-MX"/>
        </w:rPr>
        <w:drawing>
          <wp:anchor distT="0" distB="0" distL="114300" distR="114300" simplePos="0" relativeHeight="251801600" behindDoc="1" locked="0" layoutInCell="1" allowOverlap="1" wp14:anchorId="57897BD9" wp14:editId="7FBA876B">
            <wp:simplePos x="0" y="0"/>
            <wp:positionH relativeFrom="margin">
              <wp:align>right</wp:align>
            </wp:positionH>
            <wp:positionV relativeFrom="paragraph">
              <wp:posOffset>14605</wp:posOffset>
            </wp:positionV>
            <wp:extent cx="5613400" cy="3505200"/>
            <wp:effectExtent l="19050" t="0" r="25400" b="1009650"/>
            <wp:wrapNone/>
            <wp:docPr id="47" name="Imagen 47" descr="C:\Users\Olakease\Pictures\Screenshots\Screenshot_2015-08-13-03-4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lakease\Pictures\Screenshots\Screenshot_2015-08-13-03-42-5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3400" cy="3505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586E53" w:rsidRPr="00B4505F">
        <w:rPr>
          <w:rFonts w:ascii="Arial" w:eastAsia="Times New Roman" w:hAnsi="Arial" w:cs="Arial"/>
          <w:b/>
          <w:bCs/>
          <w:sz w:val="20"/>
          <w:szCs w:val="20"/>
          <w:lang w:val="es-ES" w:eastAsia="es-ES"/>
        </w:rPr>
        <w:br w:type="page"/>
      </w:r>
    </w:p>
    <w:p w14:paraId="45D50225" w14:textId="61C26938" w:rsidR="00FF2905" w:rsidRDefault="00FF2905" w:rsidP="00BC7E2F">
      <w:pPr>
        <w:rPr>
          <w:rFonts w:ascii="Arial" w:eastAsia="Times New Roman" w:hAnsi="Arial" w:cs="Arial"/>
          <w:b/>
          <w:bCs/>
          <w:sz w:val="20"/>
          <w:szCs w:val="20"/>
          <w:lang w:val="es-ES" w:eastAsia="es-ES"/>
        </w:rPr>
      </w:pPr>
    </w:p>
    <w:p w14:paraId="17C02979" w14:textId="3A28E267" w:rsidR="00586E53" w:rsidRPr="00EC35F5" w:rsidRDefault="00586E53" w:rsidP="00586E53">
      <w:pPr>
        <w:pStyle w:val="Ttulo2"/>
        <w:rPr>
          <w:rFonts w:eastAsia="Times New Roman"/>
          <w:sz w:val="24"/>
          <w:lang w:val="es-ES" w:eastAsia="es-ES"/>
        </w:rPr>
      </w:pPr>
      <w:bookmarkStart w:id="70" w:name="_Toc427229218"/>
      <w:r w:rsidRPr="00EC35F5">
        <w:rPr>
          <w:rFonts w:eastAsia="Times New Roman"/>
          <w:sz w:val="24"/>
          <w:lang w:val="es-ES" w:eastAsia="es-ES"/>
        </w:rPr>
        <w:t>Funcionalidad “</w:t>
      </w:r>
      <w:r w:rsidR="00071CE2">
        <w:rPr>
          <w:rFonts w:eastAsia="Times New Roman"/>
          <w:sz w:val="24"/>
          <w:lang w:val="es-ES" w:eastAsia="es-ES"/>
        </w:rPr>
        <w:t>Conexión Bluet</w:t>
      </w:r>
      <w:r w:rsidR="00B4505F">
        <w:rPr>
          <w:rFonts w:eastAsia="Times New Roman"/>
          <w:sz w:val="24"/>
          <w:lang w:val="es-ES" w:eastAsia="es-ES"/>
        </w:rPr>
        <w:t>o</w:t>
      </w:r>
      <w:r w:rsidR="00071CE2">
        <w:rPr>
          <w:rFonts w:eastAsia="Times New Roman"/>
          <w:sz w:val="24"/>
          <w:lang w:val="es-ES" w:eastAsia="es-ES"/>
        </w:rPr>
        <w:t>oth</w:t>
      </w:r>
      <w:r w:rsidRPr="00EC35F5">
        <w:rPr>
          <w:rFonts w:eastAsia="Times New Roman"/>
          <w:sz w:val="24"/>
          <w:lang w:val="es-ES" w:eastAsia="es-ES"/>
        </w:rPr>
        <w:t>”</w:t>
      </w:r>
      <w:bookmarkEnd w:id="70"/>
    </w:p>
    <w:p w14:paraId="13ED9379" w14:textId="5F94009F" w:rsidR="008F55D5" w:rsidRDefault="00071CE2" w:rsidP="00EC35F5">
      <w:pPr>
        <w:spacing w:line="480" w:lineRule="auto"/>
        <w:jc w:val="both"/>
        <w:rPr>
          <w:rFonts w:ascii="Arial" w:hAnsi="Arial" w:cs="Arial"/>
          <w:sz w:val="20"/>
          <w:lang w:val="es-ES" w:eastAsia="es-ES"/>
        </w:rPr>
      </w:pPr>
      <w:r>
        <w:rPr>
          <w:rFonts w:ascii="Arial" w:hAnsi="Arial" w:cs="Arial"/>
          <w:sz w:val="20"/>
          <w:lang w:val="es-ES" w:eastAsia="es-ES"/>
        </w:rPr>
        <w:t>Una vez seleccionada la opción reciclar se desplegará una pantalla nueva donde en el caso de no tener encendido el bluetooth como en la figura 7, se nos dará la opción de activarlo.</w:t>
      </w:r>
    </w:p>
    <w:p w14:paraId="4203CD3D" w14:textId="26CB0976" w:rsidR="005B4DE2" w:rsidRDefault="00EC35F5" w:rsidP="00EC35F5">
      <w:pPr>
        <w:spacing w:line="480" w:lineRule="auto"/>
        <w:jc w:val="both"/>
        <w:rPr>
          <w:rFonts w:ascii="Arial" w:hAnsi="Arial" w:cs="Arial"/>
          <w:sz w:val="20"/>
          <w:lang w:val="es-ES" w:eastAsia="es-ES"/>
        </w:rPr>
      </w:pPr>
      <w:del w:id="71" w:author="Comparison" w:date="2014-08-27T11:42:00Z">
        <w:r w:rsidRPr="00EC35F5">
          <w:rPr>
            <w:rFonts w:ascii="Arial" w:hAnsi="Arial" w:cs="Arial"/>
            <w:noProof/>
            <w:sz w:val="20"/>
            <w:lang w:eastAsia="es-MX"/>
            <w:rPrChange w:id="72" w:author="Unknown">
              <w:rPr>
                <w:noProof/>
                <w:lang w:eastAsia="es-MX"/>
              </w:rPr>
            </w:rPrChange>
          </w:rPr>
          <w:drawing>
            <wp:anchor distT="0" distB="0" distL="114300" distR="114300" simplePos="0" relativeHeight="251667456" behindDoc="0" locked="0" layoutInCell="1" allowOverlap="1" wp14:anchorId="7DDEC3B1" wp14:editId="7B1AE464">
              <wp:simplePos x="0" y="0"/>
              <wp:positionH relativeFrom="margin">
                <wp:posOffset>0</wp:posOffset>
              </wp:positionH>
              <wp:positionV relativeFrom="paragraph">
                <wp:posOffset>886905</wp:posOffset>
              </wp:positionV>
              <wp:extent cx="2543175" cy="3815080"/>
              <wp:effectExtent l="0" t="0" r="9525"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S Simulator Screen shot Aug 18, 2014 9.49.51 AM.png"/>
                      <pic:cNvPicPr/>
                    </pic:nvPicPr>
                    <pic:blipFill>
                      <a:blip r:embed="rId28">
                        <a:extLst>
                          <a:ext uri="{28A0092B-C50C-407E-A947-70E740481C1C}">
                            <a14:useLocalDpi xmlns:a14="http://schemas.microsoft.com/office/drawing/2010/main" val="0"/>
                          </a:ext>
                        </a:extLst>
                      </a:blip>
                      <a:stretch>
                        <a:fillRect/>
                      </a:stretch>
                    </pic:blipFill>
                    <pic:spPr>
                      <a:xfrm>
                        <a:off x="0" y="0"/>
                        <a:ext cx="2543175" cy="3815080"/>
                      </a:xfrm>
                      <a:prstGeom prst="rect">
                        <a:avLst/>
                      </a:prstGeom>
                    </pic:spPr>
                  </pic:pic>
                </a:graphicData>
              </a:graphic>
              <wp14:sizeRelH relativeFrom="margin">
                <wp14:pctWidth>0</wp14:pctWidth>
              </wp14:sizeRelH>
              <wp14:sizeRelV relativeFrom="margin">
                <wp14:pctHeight>0</wp14:pctHeight>
              </wp14:sizeRelV>
            </wp:anchor>
          </w:drawing>
        </w:r>
        <w:r w:rsidRPr="00EC35F5">
          <w:rPr>
            <w:rFonts w:ascii="Arial" w:hAnsi="Arial" w:cs="Arial"/>
            <w:noProof/>
            <w:sz w:val="20"/>
            <w:lang w:eastAsia="es-MX"/>
            <w:rPrChange w:id="73" w:author="Unknown">
              <w:rPr>
                <w:noProof/>
                <w:lang w:eastAsia="es-MX"/>
              </w:rPr>
            </w:rPrChange>
          </w:rPr>
          <mc:AlternateContent>
            <mc:Choice Requires="wps">
              <w:drawing>
                <wp:anchor distT="0" distB="0" distL="114300" distR="114300" simplePos="0" relativeHeight="251669504" behindDoc="0" locked="0" layoutInCell="1" allowOverlap="1" wp14:anchorId="1E29A502" wp14:editId="04504566">
                  <wp:simplePos x="0" y="0"/>
                  <wp:positionH relativeFrom="column">
                    <wp:posOffset>0</wp:posOffset>
                  </wp:positionH>
                  <wp:positionV relativeFrom="paragraph">
                    <wp:posOffset>4724845</wp:posOffset>
                  </wp:positionV>
                  <wp:extent cx="2543175" cy="635"/>
                  <wp:effectExtent l="0" t="0" r="9525" b="0"/>
                  <wp:wrapTopAndBottom/>
                  <wp:docPr id="10" name="Cuadro de texto 10"/>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a:effectLst/>
                        </wps:spPr>
                        <wps:txbx>
                          <w:txbxContent>
                            <w:p w14:paraId="085F0A41" w14:textId="77777777" w:rsidR="008F55D5" w:rsidRPr="008D2D49" w:rsidRDefault="008F55D5" w:rsidP="00586E53">
                              <w:pPr>
                                <w:pStyle w:val="Descripcin"/>
                                <w:rPr>
                                  <w:del w:id="74" w:author="Comparison" w:date="2014-08-27T11:42:00Z"/>
                                  <w:noProof/>
                                </w:rPr>
                              </w:pPr>
                              <w:del w:id="75" w:author="Comparison" w:date="2014-08-27T11:42:00Z">
                                <w:r>
                                  <w:delText xml:space="preserve">Figura </w:delText>
                                </w:r>
                                <w:r>
                                  <w:rPr>
                                    <w:b w:val="0"/>
                                    <w:bCs w:val="0"/>
                                  </w:rPr>
                                  <w:fldChar w:fldCharType="begin"/>
                                </w:r>
                                <w:r>
                                  <w:delInstrText xml:space="preserve"> SEQ Figura \* ARABIC </w:delInstrText>
                                </w:r>
                                <w:r>
                                  <w:rPr>
                                    <w:b w:val="0"/>
                                    <w:bCs w:val="0"/>
                                  </w:rPr>
                                  <w:fldChar w:fldCharType="separate"/>
                                </w:r>
                                <w:r>
                                  <w:rPr>
                                    <w:noProof/>
                                  </w:rPr>
                                  <w:delText>4</w:delText>
                                </w:r>
                                <w:r>
                                  <w:rPr>
                                    <w:b w:val="0"/>
                                    <w:bCs w:val="0"/>
                                    <w:noProof/>
                                  </w:rPr>
                                  <w:fldChar w:fldCharType="end"/>
                                </w:r>
                                <w:r>
                                  <w:delText>: Módulo "Redes sociales"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9A502" id="Cuadro de texto 10" o:spid="_x0000_s1033" type="#_x0000_t202" style="position:absolute;left:0;text-align:left;margin-left:0;margin-top:372.05pt;width:200.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" stroked="f">
                  <v:textbox style="mso-fit-shape-to-text:t" inset="0,0,0,0">
                    <w:txbxContent>
                      <w:p w14:paraId="085F0A41" w14:textId="77777777" w:rsidR="008F55D5" w:rsidRPr="008D2D49" w:rsidRDefault="008F55D5" w:rsidP="00586E53">
                        <w:pPr>
                          <w:pStyle w:val="Descripcin"/>
                          <w:rPr>
                            <w:del w:id="76" w:author="Comparison" w:date="2014-08-27T11:42:00Z"/>
                            <w:noProof/>
                          </w:rPr>
                        </w:pPr>
                        <w:del w:id="77" w:author="Comparison" w:date="2014-08-27T11:42:00Z">
                          <w:r>
                            <w:delText xml:space="preserve">Figura </w:delText>
                          </w:r>
                          <w:r>
                            <w:rPr>
                              <w:b w:val="0"/>
                              <w:bCs w:val="0"/>
                            </w:rPr>
                            <w:fldChar w:fldCharType="begin"/>
                          </w:r>
                          <w:r>
                            <w:delInstrText xml:space="preserve"> SEQ Figura \* ARABIC </w:delInstrText>
                          </w:r>
                          <w:r>
                            <w:rPr>
                              <w:b w:val="0"/>
                              <w:bCs w:val="0"/>
                            </w:rPr>
                            <w:fldChar w:fldCharType="separate"/>
                          </w:r>
                          <w:r>
                            <w:rPr>
                              <w:noProof/>
                            </w:rPr>
                            <w:delText>4</w:delText>
                          </w:r>
                          <w:r>
                            <w:rPr>
                              <w:b w:val="0"/>
                              <w:bCs w:val="0"/>
                              <w:noProof/>
                            </w:rPr>
                            <w:fldChar w:fldCharType="end"/>
                          </w:r>
                          <w:r>
                            <w:delText>: Módulo "Redes sociales"</w:delText>
                          </w:r>
                        </w:del>
                      </w:p>
                    </w:txbxContent>
                  </v:textbox>
                  <w10:wrap type="topAndBottom"/>
                </v:shape>
              </w:pict>
            </mc:Fallback>
          </mc:AlternateContent>
        </w:r>
        <w:r w:rsidR="00151E86" w:rsidRPr="00EC35F5">
          <w:rPr>
            <w:rFonts w:ascii="Arial" w:hAnsi="Arial" w:cs="Arial"/>
            <w:noProof/>
            <w:sz w:val="20"/>
            <w:lang w:eastAsia="es-MX"/>
            <w:rPrChange w:id="78" w:author="Unknown">
              <w:rPr>
                <w:noProof/>
                <w:lang w:eastAsia="es-MX"/>
              </w:rPr>
            </w:rPrChange>
          </w:rPr>
          <mc:AlternateContent>
            <mc:Choice Requires="wps">
              <w:drawing>
                <wp:anchor distT="0" distB="0" distL="114300" distR="114300" simplePos="0" relativeHeight="251686912" behindDoc="0" locked="0" layoutInCell="1" allowOverlap="1" wp14:anchorId="6764F1A3" wp14:editId="27745C08">
                  <wp:simplePos x="0" y="0"/>
                  <wp:positionH relativeFrom="column">
                    <wp:posOffset>3266234</wp:posOffset>
                  </wp:positionH>
                  <wp:positionV relativeFrom="paragraph">
                    <wp:posOffset>2169812</wp:posOffset>
                  </wp:positionV>
                  <wp:extent cx="1472540" cy="296884"/>
                  <wp:effectExtent l="0" t="0" r="13970" b="27305"/>
                  <wp:wrapNone/>
                  <wp:docPr id="23" name="Cuadro de texto 23"/>
                  <wp:cNvGraphicFramePr/>
                  <a:graphic xmlns:a="http://schemas.openxmlformats.org/drawingml/2006/main">
                    <a:graphicData uri="http://schemas.microsoft.com/office/word/2010/wordprocessingShape">
                      <wps:wsp>
                        <wps:cNvSpPr txBox="1"/>
                        <wps:spPr>
                          <a:xfrm>
                            <a:off x="0" y="0"/>
                            <a:ext cx="1472540" cy="296884"/>
                          </a:xfrm>
                          <a:prstGeom prst="rect">
                            <a:avLst/>
                          </a:prstGeom>
                          <a:ln/>
                        </wps:spPr>
                        <wps:style>
                          <a:lnRef idx="2">
                            <a:schemeClr val="dk1"/>
                          </a:lnRef>
                          <a:fillRef idx="1">
                            <a:schemeClr val="lt1"/>
                          </a:fillRef>
                          <a:effectRef idx="0">
                            <a:schemeClr val="dk1"/>
                          </a:effectRef>
                          <a:fontRef idx="minor">
                            <a:schemeClr val="dk1"/>
                          </a:fontRef>
                        </wps:style>
                        <wps:txbx>
                          <w:txbxContent>
                            <w:p w14:paraId="7C87CDCC" w14:textId="77777777" w:rsidR="008F55D5" w:rsidRDefault="008F55D5">
                              <w:pPr>
                                <w:rPr>
                                  <w:del w:id="79" w:author="Comparison" w:date="2014-08-27T11:42:00Z"/>
                                </w:rPr>
                              </w:pPr>
                              <w:del w:id="80" w:author="Comparison" w:date="2014-08-27T11:42:00Z">
                                <w:r>
                                  <w:delText>Lista de publicaciones</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4F1A3" id="Cuadro de texto 23" o:spid="_x0000_s1034" type="#_x0000_t202" style="position:absolute;left:0;text-align:left;margin-left:257.2pt;margin-top:170.85pt;width:115.95pt;height:2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" fillcolor="white [3201]" strokecolor="black [3200]" strokeweight="2pt">
                  <v:textbox>
                    <w:txbxContent>
                      <w:p w14:paraId="7C87CDCC" w14:textId="77777777" w:rsidR="008F55D5" w:rsidRDefault="008F55D5">
                        <w:pPr>
                          <w:rPr>
                            <w:del w:id="81" w:author="Comparison" w:date="2014-08-27T11:42:00Z"/>
                          </w:rPr>
                        </w:pPr>
                        <w:del w:id="82" w:author="Comparison" w:date="2014-08-27T11:42:00Z">
                          <w:r>
                            <w:delText>Lista de publicaciones</w:delText>
                          </w:r>
                        </w:del>
                      </w:p>
                    </w:txbxContent>
                  </v:textbox>
                </v:shape>
              </w:pict>
            </mc:Fallback>
          </mc:AlternateContent>
        </w:r>
        <w:r w:rsidR="00151E86" w:rsidRPr="00EC35F5">
          <w:rPr>
            <w:rFonts w:ascii="Arial" w:hAnsi="Arial" w:cs="Arial"/>
            <w:noProof/>
            <w:sz w:val="20"/>
            <w:lang w:eastAsia="es-MX"/>
            <w:rPrChange w:id="83" w:author="Unknown">
              <w:rPr>
                <w:noProof/>
                <w:lang w:eastAsia="es-MX"/>
              </w:rPr>
            </w:rPrChange>
          </w:rPr>
          <mc:AlternateContent>
            <mc:Choice Requires="wps">
              <w:drawing>
                <wp:anchor distT="0" distB="0" distL="114300" distR="114300" simplePos="0" relativeHeight="251684864" behindDoc="0" locked="0" layoutInCell="1" allowOverlap="1" wp14:anchorId="03FB8722" wp14:editId="35FB5C0C">
                  <wp:simplePos x="0" y="0"/>
                  <wp:positionH relativeFrom="column">
                    <wp:posOffset>2517578</wp:posOffset>
                  </wp:positionH>
                  <wp:positionV relativeFrom="paragraph">
                    <wp:posOffset>2266900</wp:posOffset>
                  </wp:positionV>
                  <wp:extent cx="733425" cy="45719"/>
                  <wp:effectExtent l="57150" t="114300" r="0" b="145415"/>
                  <wp:wrapNone/>
                  <wp:docPr id="19" name="Conector recto de flecha 19"/>
                  <wp:cNvGraphicFramePr/>
                  <a:graphic xmlns:a="http://schemas.openxmlformats.org/drawingml/2006/main">
                    <a:graphicData uri="http://schemas.microsoft.com/office/word/2010/wordprocessingShape">
                      <wps:wsp>
                        <wps:cNvCnPr/>
                        <wps:spPr>
                          <a:xfrm flipH="1" flipV="1">
                            <a:off x="0" y="0"/>
                            <a:ext cx="733425" cy="45719"/>
                          </a:xfrm>
                          <a:prstGeom prst="straightConnector1">
                            <a:avLst/>
                          </a:prstGeom>
                          <a:ln w="57150">
                            <a:solidFill>
                              <a:schemeClr val="tx1"/>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6C7B75" id="_x0000_t32" coordsize="21600,21600" o:spt="32" o:oned="t" path="m,l21600,21600e" filled="f">
                  <v:path arrowok="t" fillok="f" o:connecttype="none"/>
                  <o:lock v:ext="edit" shapetype="t"/>
                </v:shapetype>
                <v:shape id="Conector recto de flecha 19" o:spid="_x0000_s1026" type="#_x0000_t32" style="position:absolute;margin-left:198.25pt;margin-top:178.5pt;width:57.7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" strokecolor="black [3213]" strokeweight="4.5pt">
                  <v:stroke endarrow="block"/>
                  <v:shadow on="t" color="black" opacity="24903f" origin=",.5" offset="0,.55556mm"/>
                </v:shape>
              </w:pict>
            </mc:Fallback>
          </mc:AlternateContent>
        </w:r>
        <w:r w:rsidR="00586E53" w:rsidRPr="00EC35F5">
          <w:rPr>
            <w:rFonts w:ascii="Arial" w:hAnsi="Arial" w:cs="Arial"/>
            <w:noProof/>
            <w:sz w:val="20"/>
            <w:lang w:eastAsia="es-MX"/>
            <w:rPrChange w:id="84" w:author="Unknown">
              <w:rPr>
                <w:noProof/>
                <w:lang w:eastAsia="es-MX"/>
              </w:rPr>
            </w:rPrChange>
          </w:rPr>
          <mc:AlternateContent>
            <mc:Choice Requires="wps">
              <w:drawing>
                <wp:anchor distT="0" distB="0" distL="114300" distR="114300" simplePos="0" relativeHeight="251671552" behindDoc="0" locked="0" layoutInCell="1" allowOverlap="1" wp14:anchorId="1EEACBD7" wp14:editId="07071A98">
                  <wp:simplePos x="0" y="0"/>
                  <wp:positionH relativeFrom="column">
                    <wp:posOffset>3253740</wp:posOffset>
                  </wp:positionH>
                  <wp:positionV relativeFrom="paragraph">
                    <wp:posOffset>1036955</wp:posOffset>
                  </wp:positionV>
                  <wp:extent cx="1343025" cy="295275"/>
                  <wp:effectExtent l="0" t="0" r="28575" b="28575"/>
                  <wp:wrapNone/>
                  <wp:docPr id="12" name="Cuadro de texto 12"/>
                  <wp:cNvGraphicFramePr/>
                  <a:graphic xmlns:a="http://schemas.openxmlformats.org/drawingml/2006/main">
                    <a:graphicData uri="http://schemas.microsoft.com/office/word/2010/wordprocessingShape">
                      <wps:wsp>
                        <wps:cNvSpPr txBox="1"/>
                        <wps:spPr>
                          <a:xfrm>
                            <a:off x="0" y="0"/>
                            <a:ext cx="1343025" cy="295275"/>
                          </a:xfrm>
                          <a:prstGeom prst="rect">
                            <a:avLst/>
                          </a:prstGeom>
                          <a:ln/>
                        </wps:spPr>
                        <wps:style>
                          <a:lnRef idx="2">
                            <a:schemeClr val="dk1"/>
                          </a:lnRef>
                          <a:fillRef idx="1">
                            <a:schemeClr val="lt1"/>
                          </a:fillRef>
                          <a:effectRef idx="0">
                            <a:schemeClr val="dk1"/>
                          </a:effectRef>
                          <a:fontRef idx="minor">
                            <a:schemeClr val="dk1"/>
                          </a:fontRef>
                        </wps:style>
                        <wps:txbx>
                          <w:txbxContent>
                            <w:p w14:paraId="6BE860F2" w14:textId="77777777" w:rsidR="008F55D5" w:rsidRDefault="008F55D5">
                              <w:pPr>
                                <w:rPr>
                                  <w:del w:id="85" w:author="Comparison" w:date="2014-08-27T11:42:00Z"/>
                                </w:rPr>
                              </w:pPr>
                              <w:del w:id="86" w:author="Comparison" w:date="2014-08-27T11:42:00Z">
                                <w:r>
                                  <w:delText>Botón para publicar</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ACBD7" id="Cuadro de texto 12" o:spid="_x0000_s1035" type="#_x0000_t202" style="position:absolute;left:0;text-align:left;margin-left:256.2pt;margin-top:81.65pt;width:105.7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" fillcolor="white [3201]" strokecolor="black [3200]" strokeweight="2pt">
                  <v:textbox>
                    <w:txbxContent>
                      <w:p w14:paraId="6BE860F2" w14:textId="77777777" w:rsidR="008F55D5" w:rsidRDefault="008F55D5">
                        <w:pPr>
                          <w:rPr>
                            <w:del w:id="87" w:author="Comparison" w:date="2014-08-27T11:42:00Z"/>
                          </w:rPr>
                        </w:pPr>
                        <w:del w:id="88" w:author="Comparison" w:date="2014-08-27T11:42:00Z">
                          <w:r>
                            <w:delText>Botón para publicar</w:delText>
                          </w:r>
                        </w:del>
                      </w:p>
                    </w:txbxContent>
                  </v:textbox>
                </v:shape>
              </w:pict>
            </mc:Fallback>
          </mc:AlternateContent>
        </w:r>
        <w:r w:rsidR="00586E53" w:rsidRPr="00EC35F5">
          <w:rPr>
            <w:rFonts w:ascii="Arial" w:hAnsi="Arial" w:cs="Arial"/>
            <w:noProof/>
            <w:sz w:val="20"/>
            <w:lang w:eastAsia="es-MX"/>
            <w:rPrChange w:id="89" w:author="Unknown">
              <w:rPr>
                <w:noProof/>
                <w:lang w:eastAsia="es-MX"/>
              </w:rPr>
            </w:rPrChange>
          </w:rPr>
          <mc:AlternateContent>
            <mc:Choice Requires="wps">
              <w:drawing>
                <wp:anchor distT="0" distB="0" distL="114300" distR="114300" simplePos="0" relativeHeight="251670528" behindDoc="0" locked="0" layoutInCell="1" allowOverlap="1" wp14:anchorId="39CDF972" wp14:editId="3693F1B7">
                  <wp:simplePos x="0" y="0"/>
                  <wp:positionH relativeFrom="column">
                    <wp:posOffset>2444114</wp:posOffset>
                  </wp:positionH>
                  <wp:positionV relativeFrom="paragraph">
                    <wp:posOffset>1151254</wp:posOffset>
                  </wp:positionV>
                  <wp:extent cx="733425" cy="45719"/>
                  <wp:effectExtent l="57150" t="114300" r="0" b="145415"/>
                  <wp:wrapNone/>
                  <wp:docPr id="11" name="Conector recto de flecha 11"/>
                  <wp:cNvGraphicFramePr/>
                  <a:graphic xmlns:a="http://schemas.openxmlformats.org/drawingml/2006/main">
                    <a:graphicData uri="http://schemas.microsoft.com/office/word/2010/wordprocessingShape">
                      <wps:wsp>
                        <wps:cNvCnPr/>
                        <wps:spPr>
                          <a:xfrm flipH="1" flipV="1">
                            <a:off x="0" y="0"/>
                            <a:ext cx="733425" cy="45719"/>
                          </a:xfrm>
                          <a:prstGeom prst="straightConnector1">
                            <a:avLst/>
                          </a:prstGeom>
                          <a:ln w="57150">
                            <a:solidFill>
                              <a:schemeClr val="tx1"/>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BD763" id="Conector recto de flecha 11" o:spid="_x0000_s1026" type="#_x0000_t32" style="position:absolute;margin-left:192.45pt;margin-top:90.65pt;width:57.75pt;height:3.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" strokecolor="black [3213]" strokeweight="4.5pt">
                  <v:stroke endarrow="block"/>
                  <v:shadow on="t" color="black" opacity="24903f" origin=",.5" offset="0,.55556mm"/>
                </v:shape>
              </w:pict>
            </mc:Fallback>
          </mc:AlternateContent>
        </w:r>
      </w:del>
      <w:r w:rsidR="00071CE2">
        <w:rPr>
          <w:rFonts w:ascii="Arial" w:hAnsi="Arial" w:cs="Arial"/>
          <w:sz w:val="20"/>
          <w:lang w:val="es-ES" w:eastAsia="es-ES"/>
        </w:rPr>
        <w:t xml:space="preserve">Dependiendo del tipo de material ingresado en el contenedor se mostrará una alerta al usuario con el </w:t>
      </w:r>
      <w:r w:rsidR="005B4DE2">
        <w:rPr>
          <w:noProof/>
        </w:rPr>
        <mc:AlternateContent>
          <mc:Choice Requires="wps">
            <w:drawing>
              <wp:anchor distT="0" distB="0" distL="114300" distR="114300" simplePos="0" relativeHeight="251807744" behindDoc="1" locked="0" layoutInCell="1" allowOverlap="1" wp14:anchorId="5636C89C" wp14:editId="563CDD60">
                <wp:simplePos x="0" y="0"/>
                <wp:positionH relativeFrom="column">
                  <wp:posOffset>-635</wp:posOffset>
                </wp:positionH>
                <wp:positionV relativeFrom="paragraph">
                  <wp:posOffset>4143375</wp:posOffset>
                </wp:positionV>
                <wp:extent cx="56134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a:effectLst/>
                      </wps:spPr>
                      <wps:txbx>
                        <w:txbxContent>
                          <w:p w14:paraId="75966C70" w14:textId="1D2582D5" w:rsidR="005B4DE2" w:rsidRPr="00323006" w:rsidRDefault="005B4DE2" w:rsidP="005B4DE2">
                            <w:pPr>
                              <w:pStyle w:val="Descripcin"/>
                              <w:rPr>
                                <w:rFonts w:ascii="Arial" w:hAnsi="Arial" w:cs="Arial"/>
                                <w:noProof/>
                                <w:sz w:val="20"/>
                              </w:rPr>
                            </w:pPr>
                            <w:bookmarkStart w:id="90" w:name="_Toc427229224"/>
                            <w:r>
                              <w:t xml:space="preserve">Ilustración </w:t>
                            </w:r>
                            <w:fldSimple w:instr=" SEQ Ilustración \* ARABIC ">
                              <w:r>
                                <w:rPr>
                                  <w:noProof/>
                                </w:rPr>
                                <w:t>1</w:t>
                              </w:r>
                            </w:fldSimple>
                            <w:r>
                              <w:t>: Permisos del Bluetooth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6C89C" id="Cuadro de texto 1" o:spid="_x0000_s1036" type="#_x0000_t202" style="position:absolute;left:0;text-align:left;margin-left:-.05pt;margin-top:326.25pt;width:442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" stroked="f">
                <v:textbox style="mso-fit-shape-to-text:t" inset="0,0,0,0">
                  <w:txbxContent>
                    <w:p w14:paraId="75966C70" w14:textId="1D2582D5" w:rsidR="005B4DE2" w:rsidRPr="00323006" w:rsidRDefault="005B4DE2" w:rsidP="005B4DE2">
                      <w:pPr>
                        <w:pStyle w:val="Descripcin"/>
                        <w:rPr>
                          <w:rFonts w:ascii="Arial" w:hAnsi="Arial" w:cs="Arial"/>
                          <w:noProof/>
                          <w:sz w:val="20"/>
                        </w:rPr>
                      </w:pPr>
                      <w:bookmarkStart w:id="91" w:name="_Toc427229224"/>
                      <w:r>
                        <w:t xml:space="preserve">Ilustración </w:t>
                      </w:r>
                      <w:fldSimple w:instr=" SEQ Ilustración \* ARABIC ">
                        <w:r>
                          <w:rPr>
                            <w:noProof/>
                          </w:rPr>
                          <w:t>1</w:t>
                        </w:r>
                      </w:fldSimple>
                      <w:r>
                        <w:t>: Permisos del Bluetooth</w:t>
                      </w:r>
                      <w:bookmarkEnd w:id="91"/>
                    </w:p>
                  </w:txbxContent>
                </v:textbox>
              </v:shape>
            </w:pict>
          </mc:Fallback>
        </mc:AlternateContent>
      </w:r>
      <w:r w:rsidR="00DD728E">
        <w:rPr>
          <w:rFonts w:ascii="Arial" w:hAnsi="Arial" w:cs="Arial"/>
          <w:noProof/>
          <w:sz w:val="20"/>
          <w:lang w:eastAsia="es-MX"/>
        </w:rPr>
        <w:drawing>
          <wp:anchor distT="0" distB="0" distL="114300" distR="114300" simplePos="0" relativeHeight="251802624" behindDoc="1" locked="0" layoutInCell="1" allowOverlap="1" wp14:anchorId="1F59DB72" wp14:editId="215B4161">
            <wp:simplePos x="0" y="0"/>
            <wp:positionH relativeFrom="column">
              <wp:posOffset>-635</wp:posOffset>
            </wp:positionH>
            <wp:positionV relativeFrom="paragraph">
              <wp:posOffset>581025</wp:posOffset>
            </wp:positionV>
            <wp:extent cx="5613400" cy="3505200"/>
            <wp:effectExtent l="0" t="0" r="6350" b="0"/>
            <wp:wrapNone/>
            <wp:docPr id="48" name="Imagen 48" descr="C:\Users\Olakease\Pictures\Screenshots\Screenshot_2015-08-13-03-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lakease\Pictures\Screenshots\Screenshot_2015-08-13-03-42-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anchor>
        </w:drawing>
      </w:r>
      <w:r w:rsidR="00071CE2">
        <w:rPr>
          <w:rFonts w:ascii="Arial" w:hAnsi="Arial" w:cs="Arial"/>
          <w:sz w:val="20"/>
          <w:lang w:val="es-ES" w:eastAsia="es-ES"/>
        </w:rPr>
        <w:t>tipo de material que haya ingresado justo como se muestran en las figuras 9,10 y 11.</w:t>
      </w:r>
    </w:p>
    <w:p w14:paraId="6B3D1962" w14:textId="57DEB12E" w:rsidR="005B4DE2" w:rsidRDefault="005B4DE2">
      <w:pPr>
        <w:rPr>
          <w:rFonts w:ascii="Arial" w:hAnsi="Arial" w:cs="Arial"/>
          <w:sz w:val="20"/>
          <w:lang w:val="es-ES" w:eastAsia="es-ES"/>
        </w:rPr>
      </w:pPr>
      <w:r>
        <w:rPr>
          <w:rFonts w:ascii="Arial" w:hAnsi="Arial" w:cs="Arial"/>
          <w:sz w:val="20"/>
          <w:lang w:val="es-ES" w:eastAsia="es-ES"/>
        </w:rPr>
        <w:br w:type="page"/>
      </w:r>
    </w:p>
    <w:p w14:paraId="260871E7" w14:textId="33237052" w:rsidR="00586E53" w:rsidRPr="00EC35F5" w:rsidRDefault="005B4DE2" w:rsidP="00EC35F5">
      <w:pPr>
        <w:spacing w:line="480" w:lineRule="auto"/>
        <w:jc w:val="both"/>
        <w:rPr>
          <w:rFonts w:ascii="Arial" w:hAnsi="Arial" w:cs="Arial"/>
          <w:sz w:val="20"/>
          <w:lang w:val="es-ES" w:eastAsia="es-ES"/>
        </w:rPr>
      </w:pPr>
      <w:r>
        <w:rPr>
          <w:noProof/>
        </w:rPr>
        <w:lastRenderedPageBreak/>
        <mc:AlternateContent>
          <mc:Choice Requires="wps">
            <w:drawing>
              <wp:anchor distT="0" distB="0" distL="114300" distR="114300" simplePos="0" relativeHeight="251811840" behindDoc="1" locked="0" layoutInCell="1" allowOverlap="1" wp14:anchorId="118DC94B" wp14:editId="1ADFBF4C">
                <wp:simplePos x="0" y="0"/>
                <wp:positionH relativeFrom="column">
                  <wp:posOffset>929640</wp:posOffset>
                </wp:positionH>
                <wp:positionV relativeFrom="paragraph">
                  <wp:posOffset>5351145</wp:posOffset>
                </wp:positionV>
                <wp:extent cx="3745230"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3745230" cy="635"/>
                        </a:xfrm>
                        <a:prstGeom prst="rect">
                          <a:avLst/>
                        </a:prstGeom>
                        <a:solidFill>
                          <a:prstClr val="white"/>
                        </a:solidFill>
                        <a:ln>
                          <a:noFill/>
                        </a:ln>
                        <a:effectLst/>
                      </wps:spPr>
                      <wps:txbx>
                        <w:txbxContent>
                          <w:p w14:paraId="5810D0DE" w14:textId="748D1617" w:rsidR="005B4DE2" w:rsidRPr="00821666" w:rsidRDefault="005B4DE2" w:rsidP="005B4DE2">
                            <w:pPr>
                              <w:pStyle w:val="Descripcin"/>
                              <w:rPr>
                                <w:rFonts w:ascii="Arial" w:hAnsi="Arial" w:cs="Arial"/>
                                <w:noProof/>
                                <w:sz w:val="20"/>
                              </w:rPr>
                            </w:pPr>
                            <w:bookmarkStart w:id="92" w:name="_Toc427229225"/>
                            <w:r>
                              <w:t xml:space="preserve">Ilustración </w:t>
                            </w:r>
                            <w:fldSimple w:instr=" SEQ Ilustración \* ARABIC ">
                              <w:r>
                                <w:rPr>
                                  <w:noProof/>
                                </w:rPr>
                                <w:t>2</w:t>
                              </w:r>
                            </w:fldSimple>
                            <w:r>
                              <w:t>: Recibiendo Papel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DC94B" id="Cuadro de texto 59" o:spid="_x0000_s1037" type="#_x0000_t202" style="position:absolute;left:0;text-align:left;margin-left:73.2pt;margin-top:421.35pt;width:294.9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" stroked="f">
                <v:textbox style="mso-fit-shape-to-text:t" inset="0,0,0,0">
                  <w:txbxContent>
                    <w:p w14:paraId="5810D0DE" w14:textId="748D1617" w:rsidR="005B4DE2" w:rsidRPr="00821666" w:rsidRDefault="005B4DE2" w:rsidP="005B4DE2">
                      <w:pPr>
                        <w:pStyle w:val="Descripcin"/>
                        <w:rPr>
                          <w:rFonts w:ascii="Arial" w:hAnsi="Arial" w:cs="Arial"/>
                          <w:noProof/>
                          <w:sz w:val="20"/>
                        </w:rPr>
                      </w:pPr>
                      <w:bookmarkStart w:id="93" w:name="_Toc427229225"/>
                      <w:r>
                        <w:t xml:space="preserve">Ilustración </w:t>
                      </w:r>
                      <w:fldSimple w:instr=" SEQ Ilustración \* ARABIC ">
                        <w:r>
                          <w:rPr>
                            <w:noProof/>
                          </w:rPr>
                          <w:t>2</w:t>
                        </w:r>
                      </w:fldSimple>
                      <w:r>
                        <w:t>: Recibiendo Papel</w:t>
                      </w:r>
                      <w:bookmarkEnd w:id="93"/>
                    </w:p>
                  </w:txbxContent>
                </v:textbox>
              </v:shape>
            </w:pict>
          </mc:Fallback>
        </mc:AlternateContent>
      </w:r>
      <w:r>
        <w:rPr>
          <w:rFonts w:ascii="Arial" w:hAnsi="Arial" w:cs="Arial"/>
          <w:noProof/>
          <w:sz w:val="20"/>
          <w:lang w:eastAsia="es-MX"/>
        </w:rPr>
        <w:drawing>
          <wp:anchor distT="0" distB="0" distL="114300" distR="114300" simplePos="0" relativeHeight="251803648" behindDoc="1" locked="0" layoutInCell="1" allowOverlap="1" wp14:anchorId="6909AA99" wp14:editId="2B2C90BE">
            <wp:simplePos x="0" y="0"/>
            <wp:positionH relativeFrom="margin">
              <wp:align>center</wp:align>
            </wp:positionH>
            <wp:positionV relativeFrom="paragraph">
              <wp:posOffset>2955797</wp:posOffset>
            </wp:positionV>
            <wp:extent cx="3745752" cy="2338976"/>
            <wp:effectExtent l="0" t="0" r="7620" b="4445"/>
            <wp:wrapNone/>
            <wp:docPr id="50" name="Imagen 50" descr="C:\Users\Olakease\Pictures\Screenshots\Screenshot_2015-08-13-03-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lakease\Pictures\Screenshots\Screenshot_2015-08-13-03-33-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5752" cy="23389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9792" behindDoc="1" locked="0" layoutInCell="1" allowOverlap="1" wp14:anchorId="76FAB744" wp14:editId="2CA8F4D2">
                <wp:simplePos x="0" y="0"/>
                <wp:positionH relativeFrom="column">
                  <wp:posOffset>955040</wp:posOffset>
                </wp:positionH>
                <wp:positionV relativeFrom="paragraph">
                  <wp:posOffset>2442210</wp:posOffset>
                </wp:positionV>
                <wp:extent cx="3701415"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3701415" cy="635"/>
                        </a:xfrm>
                        <a:prstGeom prst="rect">
                          <a:avLst/>
                        </a:prstGeom>
                        <a:solidFill>
                          <a:prstClr val="white"/>
                        </a:solidFill>
                        <a:ln>
                          <a:noFill/>
                        </a:ln>
                        <a:effectLst/>
                      </wps:spPr>
                      <wps:txbx>
                        <w:txbxContent>
                          <w:p w14:paraId="6F53D73E" w14:textId="00D60622" w:rsidR="005B4DE2" w:rsidRPr="00D77F91" w:rsidRDefault="005B4DE2" w:rsidP="005B4DE2">
                            <w:pPr>
                              <w:pStyle w:val="Descripcin"/>
                              <w:rPr>
                                <w:rFonts w:ascii="Arial" w:hAnsi="Arial" w:cs="Arial"/>
                                <w:noProof/>
                                <w:sz w:val="20"/>
                              </w:rPr>
                            </w:pPr>
                            <w:bookmarkStart w:id="94" w:name="_Toc427229226"/>
                            <w:r>
                              <w:t xml:space="preserve">Ilustración </w:t>
                            </w:r>
                            <w:fldSimple w:instr=" SEQ Ilustración \* ARABIC ">
                              <w:r>
                                <w:rPr>
                                  <w:noProof/>
                                </w:rPr>
                                <w:t>3</w:t>
                              </w:r>
                            </w:fldSimple>
                            <w:r>
                              <w:t>: Recibiendo plástico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B744" id="Cuadro de texto 57" o:spid="_x0000_s1038" type="#_x0000_t202" style="position:absolute;left:0;text-align:left;margin-left:75.2pt;margin-top:192.3pt;width:291.4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" stroked="f">
                <v:textbox style="mso-fit-shape-to-text:t" inset="0,0,0,0">
                  <w:txbxContent>
                    <w:p w14:paraId="6F53D73E" w14:textId="00D60622" w:rsidR="005B4DE2" w:rsidRPr="00D77F91" w:rsidRDefault="005B4DE2" w:rsidP="005B4DE2">
                      <w:pPr>
                        <w:pStyle w:val="Descripcin"/>
                        <w:rPr>
                          <w:rFonts w:ascii="Arial" w:hAnsi="Arial" w:cs="Arial"/>
                          <w:noProof/>
                          <w:sz w:val="20"/>
                        </w:rPr>
                      </w:pPr>
                      <w:bookmarkStart w:id="95" w:name="_Toc427229226"/>
                      <w:r>
                        <w:t xml:space="preserve">Ilustración </w:t>
                      </w:r>
                      <w:fldSimple w:instr=" SEQ Ilustración \* ARABIC ">
                        <w:r>
                          <w:rPr>
                            <w:noProof/>
                          </w:rPr>
                          <w:t>3</w:t>
                        </w:r>
                      </w:fldSimple>
                      <w:r>
                        <w:t>: Recibiendo plástico</w:t>
                      </w:r>
                      <w:bookmarkEnd w:id="95"/>
                    </w:p>
                  </w:txbxContent>
                </v:textbox>
              </v:shape>
            </w:pict>
          </mc:Fallback>
        </mc:AlternateContent>
      </w:r>
      <w:r>
        <w:rPr>
          <w:rFonts w:ascii="Arial" w:hAnsi="Arial" w:cs="Arial"/>
          <w:noProof/>
          <w:sz w:val="20"/>
          <w:lang w:eastAsia="es-MX"/>
        </w:rPr>
        <w:drawing>
          <wp:anchor distT="0" distB="0" distL="114300" distR="114300" simplePos="0" relativeHeight="251805696" behindDoc="1" locked="0" layoutInCell="1" allowOverlap="1" wp14:anchorId="58CC12D7" wp14:editId="32A38612">
            <wp:simplePos x="0" y="0"/>
            <wp:positionH relativeFrom="margin">
              <wp:align>center</wp:align>
            </wp:positionH>
            <wp:positionV relativeFrom="paragraph">
              <wp:posOffset>74284</wp:posOffset>
            </wp:positionV>
            <wp:extent cx="3701590" cy="2311400"/>
            <wp:effectExtent l="0" t="0" r="0" b="0"/>
            <wp:wrapNone/>
            <wp:docPr id="56" name="Imagen 56" descr="C:\Users\Olakease\Pictures\Screenshots\Screenshot_2015-08-13-03-4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lakease\Pictures\Screenshots\Screenshot_2015-08-13-03-40-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1590"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3888" behindDoc="1" locked="0" layoutInCell="1" allowOverlap="1" wp14:anchorId="7198CE3B" wp14:editId="372F1D5B">
                <wp:simplePos x="0" y="0"/>
                <wp:positionH relativeFrom="column">
                  <wp:posOffset>972820</wp:posOffset>
                </wp:positionH>
                <wp:positionV relativeFrom="paragraph">
                  <wp:posOffset>8047355</wp:posOffset>
                </wp:positionV>
                <wp:extent cx="366522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a:effectLst/>
                      </wps:spPr>
                      <wps:txbx>
                        <w:txbxContent>
                          <w:p w14:paraId="7F5D2362" w14:textId="2579DDE3" w:rsidR="005B4DE2" w:rsidRPr="006033E3" w:rsidRDefault="005B4DE2" w:rsidP="005B4DE2">
                            <w:pPr>
                              <w:pStyle w:val="Descripcin"/>
                              <w:rPr>
                                <w:noProof/>
                              </w:rPr>
                            </w:pPr>
                            <w:bookmarkStart w:id="96" w:name="_Toc427229227"/>
                            <w:r>
                              <w:t xml:space="preserve">Ilustración </w:t>
                            </w:r>
                            <w:fldSimple w:instr=" SEQ Ilustración \* ARABIC ">
                              <w:r>
                                <w:rPr>
                                  <w:noProof/>
                                </w:rPr>
                                <w:t>4</w:t>
                              </w:r>
                            </w:fldSimple>
                            <w:r>
                              <w:t>: Recibiendo una lata de aluminio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8CE3B" id="Cuadro de texto 61" o:spid="_x0000_s1039" type="#_x0000_t202" style="position:absolute;left:0;text-align:left;margin-left:76.6pt;margin-top:633.65pt;width:288.6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" stroked="f">
                <v:textbox style="mso-fit-shape-to-text:t" inset="0,0,0,0">
                  <w:txbxContent>
                    <w:p w14:paraId="7F5D2362" w14:textId="2579DDE3" w:rsidR="005B4DE2" w:rsidRPr="006033E3" w:rsidRDefault="005B4DE2" w:rsidP="005B4DE2">
                      <w:pPr>
                        <w:pStyle w:val="Descripcin"/>
                        <w:rPr>
                          <w:noProof/>
                        </w:rPr>
                      </w:pPr>
                      <w:bookmarkStart w:id="97" w:name="_Toc427229227"/>
                      <w:r>
                        <w:t xml:space="preserve">Ilustración </w:t>
                      </w:r>
                      <w:fldSimple w:instr=" SEQ Ilustración \* ARABIC ">
                        <w:r>
                          <w:rPr>
                            <w:noProof/>
                          </w:rPr>
                          <w:t>4</w:t>
                        </w:r>
                      </w:fldSimple>
                      <w:r>
                        <w:t>: Recibiendo una lata de aluminio</w:t>
                      </w:r>
                      <w:bookmarkEnd w:id="97"/>
                    </w:p>
                  </w:txbxContent>
                </v:textbox>
              </v:shape>
            </w:pict>
          </mc:Fallback>
        </mc:AlternateContent>
      </w:r>
      <w:r>
        <w:rPr>
          <w:rFonts w:ascii="Arial" w:hAnsi="Arial" w:cs="Arial"/>
          <w:noProof/>
          <w:sz w:val="20"/>
          <w:lang w:eastAsia="es-MX"/>
        </w:rPr>
        <w:drawing>
          <wp:anchor distT="0" distB="0" distL="114300" distR="114300" simplePos="0" relativeHeight="251804672" behindDoc="1" locked="0" layoutInCell="1" allowOverlap="1" wp14:anchorId="52E3D4A1" wp14:editId="2FDF56D5">
            <wp:simplePos x="0" y="0"/>
            <wp:positionH relativeFrom="margin">
              <wp:posOffset>973086</wp:posOffset>
            </wp:positionH>
            <wp:positionV relativeFrom="paragraph">
              <wp:posOffset>5701848</wp:posOffset>
            </wp:positionV>
            <wp:extent cx="3665372" cy="2288784"/>
            <wp:effectExtent l="0" t="0" r="0" b="0"/>
            <wp:wrapNone/>
            <wp:docPr id="51" name="Imagen 51" descr="C:\Users\Olakease\Pictures\Screenshots\Screenshot_2015-08-13-03-3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lakease\Pictures\Screenshots\Screenshot_2015-08-13-03-37-4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8562" cy="2290776"/>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86E53" w:rsidRPr="00EC35F5" w:rsidSect="0036350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6DF89" w14:textId="77777777" w:rsidR="006928EA" w:rsidRDefault="006928EA" w:rsidP="009E5462">
      <w:pPr>
        <w:spacing w:after="0" w:line="240" w:lineRule="auto"/>
      </w:pPr>
      <w:r>
        <w:separator/>
      </w:r>
    </w:p>
  </w:endnote>
  <w:endnote w:type="continuationSeparator" w:id="0">
    <w:p w14:paraId="2D2694E3" w14:textId="77777777" w:rsidR="006928EA" w:rsidRDefault="006928EA" w:rsidP="009E5462">
      <w:pPr>
        <w:spacing w:after="0" w:line="240" w:lineRule="auto"/>
      </w:pPr>
      <w:r>
        <w:continuationSeparator/>
      </w:r>
    </w:p>
  </w:endnote>
  <w:endnote w:type="continuationNotice" w:id="1">
    <w:p w14:paraId="47AD5E05" w14:textId="77777777" w:rsidR="006928EA" w:rsidRDefault="006928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7625253"/>
      <w:docPartObj>
        <w:docPartGallery w:val="Page Numbers (Bottom of Page)"/>
        <w:docPartUnique/>
      </w:docPartObj>
    </w:sdtPr>
    <w:sdtEndPr/>
    <w:sdtContent>
      <w:sdt>
        <w:sdtPr>
          <w:id w:val="860082579"/>
          <w:docPartObj>
            <w:docPartGallery w:val="Page Numbers (Top of Page)"/>
            <w:docPartUnique/>
          </w:docPartObj>
        </w:sdtPr>
        <w:sdtEndPr/>
        <w:sdtContent>
          <w:p w14:paraId="7B6691D6" w14:textId="39EEAA80" w:rsidR="008F55D5" w:rsidRDefault="008F55D5">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2706CA">
              <w:rPr>
                <w:b/>
                <w:bCs/>
                <w:noProof/>
              </w:rPr>
              <w:t>8</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2706CA">
              <w:rPr>
                <w:b/>
                <w:bCs/>
                <w:noProof/>
              </w:rPr>
              <w:t>11</w:t>
            </w:r>
            <w:r>
              <w:rPr>
                <w:b/>
                <w:bCs/>
                <w:sz w:val="24"/>
                <w:szCs w:val="24"/>
              </w:rPr>
              <w:fldChar w:fldCharType="end"/>
            </w:r>
          </w:p>
        </w:sdtContent>
      </w:sdt>
    </w:sdtContent>
  </w:sdt>
  <w:p w14:paraId="28F5B488" w14:textId="77777777" w:rsidR="008F55D5" w:rsidRDefault="008F55D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3673E" w14:textId="77777777" w:rsidR="006928EA" w:rsidRDefault="006928EA" w:rsidP="009E5462">
      <w:pPr>
        <w:spacing w:after="0" w:line="240" w:lineRule="auto"/>
      </w:pPr>
      <w:r>
        <w:separator/>
      </w:r>
    </w:p>
  </w:footnote>
  <w:footnote w:type="continuationSeparator" w:id="0">
    <w:p w14:paraId="3F9581B5" w14:textId="77777777" w:rsidR="006928EA" w:rsidRDefault="006928EA" w:rsidP="009E5462">
      <w:pPr>
        <w:spacing w:after="0" w:line="240" w:lineRule="auto"/>
      </w:pPr>
      <w:r>
        <w:continuationSeparator/>
      </w:r>
    </w:p>
  </w:footnote>
  <w:footnote w:type="continuationNotice" w:id="1">
    <w:p w14:paraId="6FDD1DD1" w14:textId="77777777" w:rsidR="006928EA" w:rsidRDefault="006928E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20E2F" w14:textId="6E0CB35C" w:rsidR="008F55D5" w:rsidRDefault="008F55D5">
    <w:pPr>
      <w:pStyle w:val="Encabezado"/>
    </w:pPr>
  </w:p>
  <w:p w14:paraId="66E6E422" w14:textId="77777777" w:rsidR="008F55D5" w:rsidRDefault="008F55D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B5AA3"/>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0C83339"/>
    <w:multiLevelType w:val="hybridMultilevel"/>
    <w:tmpl w:val="BE068D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39053CAB"/>
    <w:multiLevelType w:val="hybridMultilevel"/>
    <w:tmpl w:val="B332FDF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3F125FD8"/>
    <w:multiLevelType w:val="hybridMultilevel"/>
    <w:tmpl w:val="5D04E526"/>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
    <w:nsid w:val="41692A04"/>
    <w:multiLevelType w:val="hybridMultilevel"/>
    <w:tmpl w:val="13DC1CB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42E105C6"/>
    <w:multiLevelType w:val="hybridMultilevel"/>
    <w:tmpl w:val="726C16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42E93270"/>
    <w:multiLevelType w:val="multilevel"/>
    <w:tmpl w:val="D21AC766"/>
    <w:lvl w:ilvl="0">
      <w:start w:val="4"/>
      <w:numFmt w:val="decimal"/>
      <w:pStyle w:val="MTema1"/>
      <w:lvlText w:val="%1."/>
      <w:lvlJc w:val="left"/>
      <w:pPr>
        <w:tabs>
          <w:tab w:val="num" w:pos="567"/>
        </w:tabs>
        <w:ind w:left="567" w:hanging="567"/>
      </w:pPr>
      <w:rPr>
        <w:rFonts w:hint="default"/>
      </w:rPr>
    </w:lvl>
    <w:lvl w:ilvl="1">
      <w:start w:val="1"/>
      <w:numFmt w:val="decimal"/>
      <w:pStyle w:val="MTema2"/>
      <w:lvlText w:val="%1.%2."/>
      <w:lvlJc w:val="left"/>
      <w:pPr>
        <w:tabs>
          <w:tab w:val="num" w:pos="1304"/>
        </w:tabs>
        <w:ind w:left="1304" w:hanging="737"/>
      </w:pPr>
      <w:rPr>
        <w:rFonts w:hint="default"/>
      </w:rPr>
    </w:lvl>
    <w:lvl w:ilvl="2">
      <w:start w:val="1"/>
      <w:numFmt w:val="decimal"/>
      <w:pStyle w:val="MTema3"/>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
    <w:nsid w:val="59CC3E0A"/>
    <w:multiLevelType w:val="hybridMultilevel"/>
    <w:tmpl w:val="7F7AD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70B65724"/>
    <w:multiLevelType w:val="multilevel"/>
    <w:tmpl w:val="8396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4553375"/>
    <w:multiLevelType w:val="hybridMultilevel"/>
    <w:tmpl w:val="913C3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0"/>
  </w:num>
  <w:num w:numId="5">
    <w:abstractNumId w:val="9"/>
  </w:num>
  <w:num w:numId="6">
    <w:abstractNumId w:val="7"/>
  </w:num>
  <w:num w:numId="7">
    <w:abstractNumId w:val="5"/>
  </w:num>
  <w:num w:numId="8">
    <w:abstractNumId w:val="8"/>
  </w:num>
  <w:num w:numId="9">
    <w:abstractNumId w:val="2"/>
  </w:num>
  <w:num w:numId="10">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462"/>
    <w:rsid w:val="00012D6B"/>
    <w:rsid w:val="00014464"/>
    <w:rsid w:val="000265AC"/>
    <w:rsid w:val="00026E90"/>
    <w:rsid w:val="00036B94"/>
    <w:rsid w:val="000441F1"/>
    <w:rsid w:val="00044A45"/>
    <w:rsid w:val="000512C4"/>
    <w:rsid w:val="00071CE2"/>
    <w:rsid w:val="000741EF"/>
    <w:rsid w:val="00094A9A"/>
    <w:rsid w:val="000B0B93"/>
    <w:rsid w:val="000C4866"/>
    <w:rsid w:val="000C6F46"/>
    <w:rsid w:val="00100B14"/>
    <w:rsid w:val="001043D0"/>
    <w:rsid w:val="001119BA"/>
    <w:rsid w:val="00115425"/>
    <w:rsid w:val="0012267F"/>
    <w:rsid w:val="00132C88"/>
    <w:rsid w:val="00134F49"/>
    <w:rsid w:val="001467BA"/>
    <w:rsid w:val="00151E86"/>
    <w:rsid w:val="00152223"/>
    <w:rsid w:val="00153E8D"/>
    <w:rsid w:val="001713D0"/>
    <w:rsid w:val="00177525"/>
    <w:rsid w:val="00186AD8"/>
    <w:rsid w:val="001948BE"/>
    <w:rsid w:val="001A1EA2"/>
    <w:rsid w:val="001A307E"/>
    <w:rsid w:val="001A569E"/>
    <w:rsid w:val="001B0F32"/>
    <w:rsid w:val="001B55FF"/>
    <w:rsid w:val="001D247D"/>
    <w:rsid w:val="001D75DE"/>
    <w:rsid w:val="001E410A"/>
    <w:rsid w:val="001F5D09"/>
    <w:rsid w:val="00214577"/>
    <w:rsid w:val="00225314"/>
    <w:rsid w:val="002706CA"/>
    <w:rsid w:val="00291846"/>
    <w:rsid w:val="002A0EE0"/>
    <w:rsid w:val="002A346B"/>
    <w:rsid w:val="002E2601"/>
    <w:rsid w:val="002E546B"/>
    <w:rsid w:val="00306D1D"/>
    <w:rsid w:val="00310217"/>
    <w:rsid w:val="00320EE7"/>
    <w:rsid w:val="00324F79"/>
    <w:rsid w:val="00335345"/>
    <w:rsid w:val="00355120"/>
    <w:rsid w:val="00363507"/>
    <w:rsid w:val="003639F8"/>
    <w:rsid w:val="00391F62"/>
    <w:rsid w:val="003927B1"/>
    <w:rsid w:val="0039316A"/>
    <w:rsid w:val="0039447D"/>
    <w:rsid w:val="00396EDB"/>
    <w:rsid w:val="003A128D"/>
    <w:rsid w:val="003E7358"/>
    <w:rsid w:val="0041632C"/>
    <w:rsid w:val="004223EA"/>
    <w:rsid w:val="00427C9B"/>
    <w:rsid w:val="00433FA5"/>
    <w:rsid w:val="004434BF"/>
    <w:rsid w:val="00456B12"/>
    <w:rsid w:val="004B3CC5"/>
    <w:rsid w:val="004B3CFB"/>
    <w:rsid w:val="004B4948"/>
    <w:rsid w:val="004C4869"/>
    <w:rsid w:val="004C78DB"/>
    <w:rsid w:val="004F160C"/>
    <w:rsid w:val="00507CFF"/>
    <w:rsid w:val="005142F7"/>
    <w:rsid w:val="005478D8"/>
    <w:rsid w:val="005627D8"/>
    <w:rsid w:val="00565969"/>
    <w:rsid w:val="005741A0"/>
    <w:rsid w:val="00575FFC"/>
    <w:rsid w:val="00586E53"/>
    <w:rsid w:val="005A7B97"/>
    <w:rsid w:val="005B4DE2"/>
    <w:rsid w:val="005D37A5"/>
    <w:rsid w:val="005E5608"/>
    <w:rsid w:val="005E71CA"/>
    <w:rsid w:val="005F6AE3"/>
    <w:rsid w:val="00611265"/>
    <w:rsid w:val="00622976"/>
    <w:rsid w:val="00623C22"/>
    <w:rsid w:val="0063182A"/>
    <w:rsid w:val="00636B27"/>
    <w:rsid w:val="00636BDF"/>
    <w:rsid w:val="006812ED"/>
    <w:rsid w:val="00682064"/>
    <w:rsid w:val="006928EA"/>
    <w:rsid w:val="006A6AF6"/>
    <w:rsid w:val="006D3FE2"/>
    <w:rsid w:val="006E57B2"/>
    <w:rsid w:val="006F5932"/>
    <w:rsid w:val="00700B89"/>
    <w:rsid w:val="00710231"/>
    <w:rsid w:val="00711E68"/>
    <w:rsid w:val="00723C19"/>
    <w:rsid w:val="00726B2D"/>
    <w:rsid w:val="007357BF"/>
    <w:rsid w:val="0074597C"/>
    <w:rsid w:val="00753EE9"/>
    <w:rsid w:val="00754260"/>
    <w:rsid w:val="007662E6"/>
    <w:rsid w:val="007848CC"/>
    <w:rsid w:val="00784E14"/>
    <w:rsid w:val="00786C49"/>
    <w:rsid w:val="00795765"/>
    <w:rsid w:val="007A206F"/>
    <w:rsid w:val="007C03E6"/>
    <w:rsid w:val="007C23C7"/>
    <w:rsid w:val="007C33BA"/>
    <w:rsid w:val="007D395E"/>
    <w:rsid w:val="00800E6B"/>
    <w:rsid w:val="00806C36"/>
    <w:rsid w:val="00822334"/>
    <w:rsid w:val="008356B4"/>
    <w:rsid w:val="00857D90"/>
    <w:rsid w:val="00875422"/>
    <w:rsid w:val="00887316"/>
    <w:rsid w:val="008952E3"/>
    <w:rsid w:val="008A35CD"/>
    <w:rsid w:val="008C6D50"/>
    <w:rsid w:val="008D147F"/>
    <w:rsid w:val="008D58FE"/>
    <w:rsid w:val="008D6208"/>
    <w:rsid w:val="008E2C9F"/>
    <w:rsid w:val="008F55D5"/>
    <w:rsid w:val="0090061E"/>
    <w:rsid w:val="00950AEB"/>
    <w:rsid w:val="009A622B"/>
    <w:rsid w:val="009D4E1C"/>
    <w:rsid w:val="009E08F5"/>
    <w:rsid w:val="009E5462"/>
    <w:rsid w:val="00A133C9"/>
    <w:rsid w:val="00A165C3"/>
    <w:rsid w:val="00A2277C"/>
    <w:rsid w:val="00A3091D"/>
    <w:rsid w:val="00A43097"/>
    <w:rsid w:val="00A54D26"/>
    <w:rsid w:val="00A6316B"/>
    <w:rsid w:val="00A65883"/>
    <w:rsid w:val="00A66677"/>
    <w:rsid w:val="00AC5512"/>
    <w:rsid w:val="00AC7448"/>
    <w:rsid w:val="00AE5208"/>
    <w:rsid w:val="00B05F0C"/>
    <w:rsid w:val="00B366DE"/>
    <w:rsid w:val="00B4505F"/>
    <w:rsid w:val="00B46C51"/>
    <w:rsid w:val="00B53E7A"/>
    <w:rsid w:val="00B90D74"/>
    <w:rsid w:val="00BA4735"/>
    <w:rsid w:val="00BA55A4"/>
    <w:rsid w:val="00BA5E04"/>
    <w:rsid w:val="00BB5AF5"/>
    <w:rsid w:val="00BC7E2F"/>
    <w:rsid w:val="00BD647B"/>
    <w:rsid w:val="00BE35EA"/>
    <w:rsid w:val="00BE79C2"/>
    <w:rsid w:val="00C123B7"/>
    <w:rsid w:val="00C147DE"/>
    <w:rsid w:val="00C74FBF"/>
    <w:rsid w:val="00C75E69"/>
    <w:rsid w:val="00C8102C"/>
    <w:rsid w:val="00C92A44"/>
    <w:rsid w:val="00C96F20"/>
    <w:rsid w:val="00CC1B9A"/>
    <w:rsid w:val="00CD6D04"/>
    <w:rsid w:val="00CE1DE8"/>
    <w:rsid w:val="00CE531B"/>
    <w:rsid w:val="00D112C3"/>
    <w:rsid w:val="00D26E95"/>
    <w:rsid w:val="00D31731"/>
    <w:rsid w:val="00D31849"/>
    <w:rsid w:val="00D372EC"/>
    <w:rsid w:val="00D47057"/>
    <w:rsid w:val="00D508A9"/>
    <w:rsid w:val="00D53E20"/>
    <w:rsid w:val="00D97D45"/>
    <w:rsid w:val="00DA0405"/>
    <w:rsid w:val="00DB42BF"/>
    <w:rsid w:val="00DB7A4F"/>
    <w:rsid w:val="00DC53CA"/>
    <w:rsid w:val="00DD6EEF"/>
    <w:rsid w:val="00DD728E"/>
    <w:rsid w:val="00DF5B8D"/>
    <w:rsid w:val="00DF68B0"/>
    <w:rsid w:val="00E01C0C"/>
    <w:rsid w:val="00E02BB2"/>
    <w:rsid w:val="00E33A37"/>
    <w:rsid w:val="00E454CA"/>
    <w:rsid w:val="00E65D1A"/>
    <w:rsid w:val="00E704B5"/>
    <w:rsid w:val="00E734D7"/>
    <w:rsid w:val="00E82ECF"/>
    <w:rsid w:val="00E83F65"/>
    <w:rsid w:val="00E866C0"/>
    <w:rsid w:val="00E867D1"/>
    <w:rsid w:val="00E910F8"/>
    <w:rsid w:val="00E97A86"/>
    <w:rsid w:val="00EA24BC"/>
    <w:rsid w:val="00EB1F6D"/>
    <w:rsid w:val="00EC35F5"/>
    <w:rsid w:val="00EE1A06"/>
    <w:rsid w:val="00EE2E5A"/>
    <w:rsid w:val="00F01AE8"/>
    <w:rsid w:val="00F241E7"/>
    <w:rsid w:val="00F24874"/>
    <w:rsid w:val="00F24995"/>
    <w:rsid w:val="00F357CD"/>
    <w:rsid w:val="00F46B5D"/>
    <w:rsid w:val="00F5065C"/>
    <w:rsid w:val="00F50C3D"/>
    <w:rsid w:val="00F56CCA"/>
    <w:rsid w:val="00F6283F"/>
    <w:rsid w:val="00F8297B"/>
    <w:rsid w:val="00F82F72"/>
    <w:rsid w:val="00F96AF1"/>
    <w:rsid w:val="00FD3670"/>
    <w:rsid w:val="00FF2805"/>
    <w:rsid w:val="00FF2905"/>
    <w:rsid w:val="00FF37B2"/>
    <w:rsid w:val="00FF552B"/>
    <w:rsid w:val="00FF67F3"/>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D1537EB0-0EF1-4985-B592-83D02239D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320EE7"/>
    <w:pPr>
      <w:keepNext/>
      <w:keepLines/>
      <w:numPr>
        <w:numId w:val="4"/>
      </w:numPr>
      <w:spacing w:before="480" w:after="100" w:afterAutospacing="1"/>
      <w:ind w:left="431" w:hanging="431"/>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320EE7"/>
    <w:pPr>
      <w:keepNext/>
      <w:keepLines/>
      <w:numPr>
        <w:ilvl w:val="1"/>
        <w:numId w:val="4"/>
      </w:numPr>
      <w:spacing w:before="200" w:after="100" w:afterAutospacing="1"/>
      <w:ind w:left="578" w:hanging="578"/>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320EE7"/>
    <w:pPr>
      <w:keepNext/>
      <w:keepLines/>
      <w:numPr>
        <w:ilvl w:val="2"/>
        <w:numId w:val="4"/>
      </w:numPr>
      <w:spacing w:before="200" w:after="100" w:afterAutospacing="1"/>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semiHidden/>
    <w:unhideWhenUsed/>
    <w:qFormat/>
    <w:rsid w:val="0039447D"/>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39447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39447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9447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9447D"/>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9447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E546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5462"/>
  </w:style>
  <w:style w:type="paragraph" w:styleId="Piedepgina">
    <w:name w:val="footer"/>
    <w:basedOn w:val="Normal"/>
    <w:link w:val="PiedepginaCar"/>
    <w:uiPriority w:val="99"/>
    <w:unhideWhenUsed/>
    <w:rsid w:val="009E546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5462"/>
  </w:style>
  <w:style w:type="paragraph" w:styleId="Textodeglobo">
    <w:name w:val="Balloon Text"/>
    <w:basedOn w:val="Normal"/>
    <w:link w:val="TextodegloboCar"/>
    <w:uiPriority w:val="99"/>
    <w:semiHidden/>
    <w:unhideWhenUsed/>
    <w:rsid w:val="009E54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E5462"/>
    <w:rPr>
      <w:rFonts w:ascii="Tahoma" w:hAnsi="Tahoma" w:cs="Tahoma"/>
      <w:sz w:val="16"/>
      <w:szCs w:val="16"/>
    </w:rPr>
  </w:style>
  <w:style w:type="paragraph" w:styleId="Prrafodelista">
    <w:name w:val="List Paragraph"/>
    <w:basedOn w:val="Normal"/>
    <w:link w:val="PrrafodelistaCar"/>
    <w:uiPriority w:val="34"/>
    <w:qFormat/>
    <w:rsid w:val="00036B94"/>
    <w:pPr>
      <w:ind w:left="720"/>
      <w:contextualSpacing/>
    </w:pPr>
  </w:style>
  <w:style w:type="paragraph" w:customStyle="1" w:styleId="MTema1">
    <w:name w:val="MTema1"/>
    <w:basedOn w:val="Normal"/>
    <w:next w:val="Normal"/>
    <w:rsid w:val="00310217"/>
    <w:pPr>
      <w:numPr>
        <w:numId w:val="1"/>
      </w:numPr>
      <w:spacing w:before="120" w:after="120" w:line="240" w:lineRule="auto"/>
      <w:jc w:val="both"/>
      <w:outlineLvl w:val="0"/>
    </w:pPr>
    <w:rPr>
      <w:rFonts w:ascii="Verdana" w:eastAsia="Times New Roman" w:hAnsi="Verdana" w:cs="Arial"/>
      <w:b/>
      <w:bCs/>
      <w:szCs w:val="24"/>
      <w:lang w:val="es-ES" w:eastAsia="es-ES"/>
    </w:rPr>
  </w:style>
  <w:style w:type="paragraph" w:customStyle="1" w:styleId="MTema2">
    <w:name w:val="MTema2"/>
    <w:basedOn w:val="Normal"/>
    <w:next w:val="Normal"/>
    <w:rsid w:val="00310217"/>
    <w:pPr>
      <w:numPr>
        <w:ilvl w:val="1"/>
        <w:numId w:val="1"/>
      </w:numPr>
      <w:tabs>
        <w:tab w:val="left" w:pos="720"/>
      </w:tabs>
      <w:spacing w:before="120" w:after="120" w:line="240" w:lineRule="auto"/>
      <w:jc w:val="both"/>
      <w:outlineLvl w:val="1"/>
    </w:pPr>
    <w:rPr>
      <w:rFonts w:ascii="Verdana" w:eastAsia="Times New Roman" w:hAnsi="Verdana" w:cs="Arial"/>
      <w:b/>
      <w:bCs/>
      <w:sz w:val="20"/>
      <w:szCs w:val="24"/>
      <w:lang w:val="es-ES" w:eastAsia="es-ES"/>
    </w:rPr>
  </w:style>
  <w:style w:type="paragraph" w:customStyle="1" w:styleId="MTemaNormal">
    <w:name w:val="MTemaNormal"/>
    <w:basedOn w:val="Normal"/>
    <w:rsid w:val="00310217"/>
    <w:pPr>
      <w:spacing w:after="60" w:line="240" w:lineRule="auto"/>
      <w:ind w:left="567"/>
      <w:jc w:val="both"/>
    </w:pPr>
    <w:rPr>
      <w:rFonts w:ascii="Verdana" w:eastAsia="Times New Roman" w:hAnsi="Verdana" w:cs="Arial"/>
      <w:sz w:val="20"/>
      <w:szCs w:val="24"/>
      <w:lang w:val="es-ES" w:eastAsia="es-ES"/>
    </w:rPr>
  </w:style>
  <w:style w:type="paragraph" w:customStyle="1" w:styleId="MTema3">
    <w:name w:val="MTema3"/>
    <w:basedOn w:val="MTema2"/>
    <w:next w:val="MTemaNormal"/>
    <w:rsid w:val="00310217"/>
    <w:pPr>
      <w:numPr>
        <w:ilvl w:val="2"/>
      </w:numPr>
      <w:tabs>
        <w:tab w:val="clear" w:pos="2098"/>
        <w:tab w:val="num" w:pos="851"/>
      </w:tabs>
      <w:ind w:left="851" w:hanging="851"/>
      <w:outlineLvl w:val="2"/>
    </w:pPr>
  </w:style>
  <w:style w:type="paragraph" w:customStyle="1" w:styleId="MNormal">
    <w:name w:val="MNormal"/>
    <w:basedOn w:val="Normal"/>
    <w:rsid w:val="00310217"/>
    <w:pPr>
      <w:spacing w:after="60" w:line="240" w:lineRule="auto"/>
      <w:jc w:val="both"/>
    </w:pPr>
    <w:rPr>
      <w:rFonts w:ascii="Verdana" w:eastAsia="Times New Roman" w:hAnsi="Verdana" w:cs="Arial"/>
      <w:sz w:val="20"/>
      <w:szCs w:val="24"/>
      <w:lang w:val="es-ES" w:eastAsia="es-ES"/>
    </w:rPr>
  </w:style>
  <w:style w:type="paragraph" w:styleId="Descripcin">
    <w:name w:val="caption"/>
    <w:basedOn w:val="Normal"/>
    <w:next w:val="Normal"/>
    <w:uiPriority w:val="35"/>
    <w:unhideWhenUsed/>
    <w:qFormat/>
    <w:rsid w:val="004C78DB"/>
    <w:pPr>
      <w:spacing w:line="240" w:lineRule="auto"/>
    </w:pPr>
    <w:rPr>
      <w:b/>
      <w:bCs/>
      <w:color w:val="4F81BD" w:themeColor="accent1"/>
      <w:sz w:val="18"/>
      <w:szCs w:val="18"/>
    </w:rPr>
  </w:style>
  <w:style w:type="paragraph" w:styleId="TDC1">
    <w:name w:val="toc 1"/>
    <w:basedOn w:val="Normal"/>
    <w:next w:val="Normal"/>
    <w:autoRedefine/>
    <w:uiPriority w:val="39"/>
    <w:unhideWhenUsed/>
    <w:rsid w:val="00F96AF1"/>
    <w:pPr>
      <w:spacing w:before="360" w:after="0"/>
    </w:pPr>
    <w:rPr>
      <w:rFonts w:asciiTheme="majorHAnsi" w:hAnsiTheme="majorHAnsi"/>
      <w:b/>
      <w:bCs/>
      <w:caps/>
      <w:sz w:val="24"/>
      <w:szCs w:val="24"/>
    </w:rPr>
  </w:style>
  <w:style w:type="paragraph" w:styleId="TDC2">
    <w:name w:val="toc 2"/>
    <w:basedOn w:val="Normal"/>
    <w:next w:val="Normal"/>
    <w:autoRedefine/>
    <w:uiPriority w:val="39"/>
    <w:unhideWhenUsed/>
    <w:rsid w:val="00F96AF1"/>
    <w:pPr>
      <w:spacing w:before="240" w:after="0"/>
    </w:pPr>
    <w:rPr>
      <w:b/>
      <w:bCs/>
      <w:sz w:val="20"/>
      <w:szCs w:val="20"/>
    </w:rPr>
  </w:style>
  <w:style w:type="paragraph" w:styleId="TDC3">
    <w:name w:val="toc 3"/>
    <w:basedOn w:val="Normal"/>
    <w:next w:val="Normal"/>
    <w:autoRedefine/>
    <w:uiPriority w:val="39"/>
    <w:unhideWhenUsed/>
    <w:rsid w:val="00F96AF1"/>
    <w:pPr>
      <w:spacing w:after="0"/>
      <w:ind w:left="220"/>
    </w:pPr>
    <w:rPr>
      <w:sz w:val="20"/>
      <w:szCs w:val="20"/>
    </w:rPr>
  </w:style>
  <w:style w:type="character" w:styleId="Hipervnculo">
    <w:name w:val="Hyperlink"/>
    <w:basedOn w:val="Fuentedeprrafopredeter"/>
    <w:uiPriority w:val="99"/>
    <w:unhideWhenUsed/>
    <w:rsid w:val="00F96AF1"/>
    <w:rPr>
      <w:color w:val="0000FF" w:themeColor="hyperlink"/>
      <w:u w:val="single"/>
    </w:rPr>
  </w:style>
  <w:style w:type="character" w:customStyle="1" w:styleId="Ttulo1Car">
    <w:name w:val="Título 1 Car"/>
    <w:basedOn w:val="Fuentedeprrafopredeter"/>
    <w:link w:val="Ttulo1"/>
    <w:rsid w:val="00320EE7"/>
    <w:rPr>
      <w:rFonts w:asciiTheme="majorHAnsi" w:eastAsiaTheme="majorEastAsia" w:hAnsiTheme="majorHAnsi" w:cstheme="majorBidi"/>
      <w:b/>
      <w:bCs/>
      <w:sz w:val="28"/>
      <w:szCs w:val="28"/>
    </w:rPr>
  </w:style>
  <w:style w:type="paragraph" w:styleId="TtulodeTDC">
    <w:name w:val="TOC Heading"/>
    <w:basedOn w:val="Ttulo1"/>
    <w:next w:val="Normal"/>
    <w:uiPriority w:val="39"/>
    <w:semiHidden/>
    <w:unhideWhenUsed/>
    <w:qFormat/>
    <w:rsid w:val="00F96AF1"/>
    <w:pPr>
      <w:outlineLvl w:val="9"/>
    </w:pPr>
    <w:rPr>
      <w:lang w:val="es-ES"/>
    </w:rPr>
  </w:style>
  <w:style w:type="paragraph" w:styleId="TDC4">
    <w:name w:val="toc 4"/>
    <w:basedOn w:val="Normal"/>
    <w:next w:val="Normal"/>
    <w:autoRedefine/>
    <w:uiPriority w:val="39"/>
    <w:unhideWhenUsed/>
    <w:rsid w:val="00F96AF1"/>
    <w:pPr>
      <w:spacing w:after="0"/>
      <w:ind w:left="440"/>
    </w:pPr>
    <w:rPr>
      <w:sz w:val="20"/>
      <w:szCs w:val="20"/>
    </w:rPr>
  </w:style>
  <w:style w:type="paragraph" w:styleId="TDC5">
    <w:name w:val="toc 5"/>
    <w:basedOn w:val="Normal"/>
    <w:next w:val="Normal"/>
    <w:autoRedefine/>
    <w:uiPriority w:val="39"/>
    <w:unhideWhenUsed/>
    <w:rsid w:val="00F96AF1"/>
    <w:pPr>
      <w:spacing w:after="0"/>
      <w:ind w:left="660"/>
    </w:pPr>
    <w:rPr>
      <w:sz w:val="20"/>
      <w:szCs w:val="20"/>
    </w:rPr>
  </w:style>
  <w:style w:type="paragraph" w:styleId="TDC6">
    <w:name w:val="toc 6"/>
    <w:basedOn w:val="Normal"/>
    <w:next w:val="Normal"/>
    <w:autoRedefine/>
    <w:uiPriority w:val="39"/>
    <w:unhideWhenUsed/>
    <w:rsid w:val="00F96AF1"/>
    <w:pPr>
      <w:spacing w:after="0"/>
      <w:ind w:left="880"/>
    </w:pPr>
    <w:rPr>
      <w:sz w:val="20"/>
      <w:szCs w:val="20"/>
    </w:rPr>
  </w:style>
  <w:style w:type="paragraph" w:styleId="TDC7">
    <w:name w:val="toc 7"/>
    <w:basedOn w:val="Normal"/>
    <w:next w:val="Normal"/>
    <w:autoRedefine/>
    <w:uiPriority w:val="39"/>
    <w:unhideWhenUsed/>
    <w:rsid w:val="00F96AF1"/>
    <w:pPr>
      <w:spacing w:after="0"/>
      <w:ind w:left="1100"/>
    </w:pPr>
    <w:rPr>
      <w:sz w:val="20"/>
      <w:szCs w:val="20"/>
    </w:rPr>
  </w:style>
  <w:style w:type="paragraph" w:styleId="TDC8">
    <w:name w:val="toc 8"/>
    <w:basedOn w:val="Normal"/>
    <w:next w:val="Normal"/>
    <w:autoRedefine/>
    <w:uiPriority w:val="39"/>
    <w:unhideWhenUsed/>
    <w:rsid w:val="00F96AF1"/>
    <w:pPr>
      <w:spacing w:after="0"/>
      <w:ind w:left="1320"/>
    </w:pPr>
    <w:rPr>
      <w:sz w:val="20"/>
      <w:szCs w:val="20"/>
    </w:rPr>
  </w:style>
  <w:style w:type="paragraph" w:styleId="TDC9">
    <w:name w:val="toc 9"/>
    <w:basedOn w:val="Normal"/>
    <w:next w:val="Normal"/>
    <w:autoRedefine/>
    <w:uiPriority w:val="39"/>
    <w:unhideWhenUsed/>
    <w:rsid w:val="00F96AF1"/>
    <w:pPr>
      <w:spacing w:after="0"/>
      <w:ind w:left="1540"/>
    </w:pPr>
    <w:rPr>
      <w:sz w:val="20"/>
      <w:szCs w:val="20"/>
    </w:rPr>
  </w:style>
  <w:style w:type="paragraph" w:customStyle="1" w:styleId="Cuerpodetexto">
    <w:name w:val="Cuerpo de texto"/>
    <w:basedOn w:val="Normal"/>
    <w:rsid w:val="00FD3670"/>
    <w:pPr>
      <w:spacing w:after="0" w:line="320" w:lineRule="exact"/>
      <w:jc w:val="both"/>
    </w:pPr>
    <w:rPr>
      <w:rFonts w:ascii="Trebuchet MS" w:eastAsia="Times New Roman" w:hAnsi="Trebuchet MS" w:cs="Times New Roman"/>
      <w:szCs w:val="20"/>
      <w:lang w:val="en-US" w:eastAsia="es-MX"/>
    </w:rPr>
  </w:style>
  <w:style w:type="character" w:styleId="Refdecomentario">
    <w:name w:val="annotation reference"/>
    <w:basedOn w:val="Fuentedeprrafopredeter"/>
    <w:uiPriority w:val="99"/>
    <w:semiHidden/>
    <w:unhideWhenUsed/>
    <w:rsid w:val="00F24995"/>
    <w:rPr>
      <w:sz w:val="16"/>
      <w:szCs w:val="16"/>
    </w:rPr>
  </w:style>
  <w:style w:type="paragraph" w:styleId="Textocomentario">
    <w:name w:val="annotation text"/>
    <w:basedOn w:val="Normal"/>
    <w:link w:val="TextocomentarioCar"/>
    <w:uiPriority w:val="99"/>
    <w:semiHidden/>
    <w:unhideWhenUsed/>
    <w:rsid w:val="00F249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995"/>
    <w:rPr>
      <w:sz w:val="20"/>
      <w:szCs w:val="20"/>
    </w:rPr>
  </w:style>
  <w:style w:type="paragraph" w:styleId="Asuntodelcomentario">
    <w:name w:val="annotation subject"/>
    <w:basedOn w:val="Textocomentario"/>
    <w:next w:val="Textocomentario"/>
    <w:link w:val="AsuntodelcomentarioCar"/>
    <w:uiPriority w:val="99"/>
    <w:semiHidden/>
    <w:unhideWhenUsed/>
    <w:rsid w:val="00F24995"/>
    <w:rPr>
      <w:b/>
      <w:bCs/>
    </w:rPr>
  </w:style>
  <w:style w:type="character" w:customStyle="1" w:styleId="AsuntodelcomentarioCar">
    <w:name w:val="Asunto del comentario Car"/>
    <w:basedOn w:val="TextocomentarioCar"/>
    <w:link w:val="Asuntodelcomentario"/>
    <w:uiPriority w:val="99"/>
    <w:semiHidden/>
    <w:rsid w:val="00F24995"/>
    <w:rPr>
      <w:b/>
      <w:bCs/>
      <w:sz w:val="20"/>
      <w:szCs w:val="20"/>
    </w:rPr>
  </w:style>
  <w:style w:type="character" w:customStyle="1" w:styleId="Ttulo2Car">
    <w:name w:val="Título 2 Car"/>
    <w:basedOn w:val="Fuentedeprrafopredeter"/>
    <w:link w:val="Ttulo2"/>
    <w:uiPriority w:val="9"/>
    <w:rsid w:val="00320EE7"/>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uiPriority w:val="9"/>
    <w:rsid w:val="00320EE7"/>
    <w:rPr>
      <w:rFonts w:asciiTheme="majorHAnsi" w:eastAsiaTheme="majorEastAsia" w:hAnsiTheme="majorHAnsi" w:cstheme="majorBidi"/>
      <w:b/>
      <w:bCs/>
    </w:rPr>
  </w:style>
  <w:style w:type="character" w:customStyle="1" w:styleId="Ttulo4Car">
    <w:name w:val="Título 4 Car"/>
    <w:basedOn w:val="Fuentedeprrafopredeter"/>
    <w:link w:val="Ttulo4"/>
    <w:uiPriority w:val="9"/>
    <w:semiHidden/>
    <w:rsid w:val="0039447D"/>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39447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39447D"/>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39447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9447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9447D"/>
    <w:rPr>
      <w:rFonts w:asciiTheme="majorHAnsi" w:eastAsiaTheme="majorEastAsia" w:hAnsiTheme="majorHAnsi" w:cstheme="majorBidi"/>
      <w:i/>
      <w:iCs/>
      <w:color w:val="404040" w:themeColor="text1" w:themeTint="BF"/>
      <w:sz w:val="20"/>
      <w:szCs w:val="20"/>
    </w:rPr>
  </w:style>
  <w:style w:type="paragraph" w:styleId="Tabladeilustraciones">
    <w:name w:val="table of figures"/>
    <w:basedOn w:val="Normal"/>
    <w:next w:val="Normal"/>
    <w:uiPriority w:val="99"/>
    <w:unhideWhenUsed/>
    <w:rsid w:val="004434BF"/>
    <w:pPr>
      <w:spacing w:after="0"/>
    </w:pPr>
  </w:style>
  <w:style w:type="paragraph" w:styleId="Revisin">
    <w:name w:val="Revision"/>
    <w:hidden/>
    <w:uiPriority w:val="99"/>
    <w:semiHidden/>
    <w:rsid w:val="00E454CA"/>
    <w:pPr>
      <w:spacing w:after="0" w:line="240" w:lineRule="auto"/>
    </w:pPr>
  </w:style>
  <w:style w:type="table" w:styleId="Tablaconcuadrcula">
    <w:name w:val="Table Grid"/>
    <w:basedOn w:val="Tablanormal"/>
    <w:uiPriority w:val="59"/>
    <w:rsid w:val="00396EDB"/>
    <w:pPr>
      <w:spacing w:after="0" w:line="240" w:lineRule="auto"/>
    </w:pPr>
    <w:rPr>
      <w:rFonts w:eastAsiaTheme="minorEastAsia"/>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rrafodelistaCar">
    <w:name w:val="Párrafo de lista Car"/>
    <w:basedOn w:val="Fuentedeprrafopredeter"/>
    <w:link w:val="Prrafodelista"/>
    <w:uiPriority w:val="34"/>
    <w:rsid w:val="00396E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Olakease\Downloads\DMS_A10_PT1_MANUAL_DE_USUARIO.docx" TargetMode="External"/><Relationship Id="rId18" Type="http://schemas.openxmlformats.org/officeDocument/2006/relationships/hyperlink" Target="file:///C:\Users\Olakease\Downloads\DMS_A10_PT1_MANUAL_DE_USUARIO.docx" TargetMode="External"/><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C:\Users\Olakease\Downloads\DMS_A10_PT1_MANUAL_DE_USUARIO.docx" TargetMode="External"/><Relationship Id="rId17" Type="http://schemas.openxmlformats.org/officeDocument/2006/relationships/hyperlink" Target="file:///C:\Users\Olakease\Downloads\DMS_A10_PT1_MANUAL_DE_USUARIO.docx" TargetMode="External"/><Relationship Id="rId25" Type="http://schemas.openxmlformats.org/officeDocument/2006/relationships/image" Target="media/image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Olakease\Downloads\DMS_A10_PT1_MANUAL_DE_USUARIO.docx" TargetMode="External"/><Relationship Id="rId20" Type="http://schemas.openxmlformats.org/officeDocument/2006/relationships/image" Target="media/image1.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Olakease\Downloads\DMS_A10_PT1_MANUAL_DE_USUARIO.docx" TargetMode="External"/><Relationship Id="rId24" Type="http://schemas.openxmlformats.org/officeDocument/2006/relationships/image" Target="media/image5.png"/><Relationship Id="rId32"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hyperlink" Target="file:///C:\Users\Olakease\Downloads\DMS_A10_PT1_MANUAL_DE_USUARIO.docx"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footer" Target="footer1.xml"/><Relationship Id="rId19" Type="http://schemas.openxmlformats.org/officeDocument/2006/relationships/hyperlink" Target="file:///C:\Users\Olakease\Downloads\DMS_A10_PT1_MANUAL_DE_USUARIO.docx"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file:///C:\Users\Olakease\Downloads\DMS_A10_PT1_MANUAL_DE_USUARI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810DF2-48BE-4188-B338-6B80C7518F7E}">
  <ds:schemaRefs>
    <ds:schemaRef ds:uri="http://schemas.openxmlformats.org/officeDocument/2006/bibliography"/>
  </ds:schemaRefs>
</ds:datastoreItem>
</file>

<file path=customXml/itemProps2.xml><?xml version="1.0" encoding="utf-8"?>
<ds:datastoreItem xmlns:ds="http://schemas.openxmlformats.org/officeDocument/2006/customXml" ds:itemID="{991C600A-FD59-4ED1-955E-A9DA50490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1086</Words>
  <Characters>5975</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7047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Honorato Aguilar</dc:creator>
  <cp:lastModifiedBy>José Antonio García González</cp:lastModifiedBy>
  <cp:revision>28</cp:revision>
  <dcterms:created xsi:type="dcterms:W3CDTF">2014-08-28T13:20:00Z</dcterms:created>
  <dcterms:modified xsi:type="dcterms:W3CDTF">2015-08-13T17:20:00Z</dcterms:modified>
</cp:coreProperties>
</file>